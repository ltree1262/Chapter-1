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368C2" w:rsidRPr="00FD7A1A" w:rsidRDefault="000368C2">
      <w:pPr>
        <w:pStyle w:val="normal0"/>
        <w:spacing w:after="0" w:line="276" w:lineRule="auto"/>
        <w:rPr>
          <w:sz w:val="20"/>
          <w:szCs w:val="20"/>
        </w:rPr>
      </w:pPr>
    </w:p>
    <w:sdt>
      <w:sdtPr>
        <w:rPr>
          <w:rFonts w:ascii="Calibri" w:eastAsia="Calibri" w:hAnsi="Calibri" w:cs="Calibri"/>
          <w:b w:val="0"/>
          <w:bCs w:val="0"/>
          <w:color w:val="000000"/>
          <w:sz w:val="20"/>
          <w:szCs w:val="20"/>
        </w:rPr>
        <w:id w:val="1732867892"/>
        <w:docPartObj>
          <w:docPartGallery w:val="Table of Contents"/>
          <w:docPartUnique/>
        </w:docPartObj>
      </w:sdtPr>
      <w:sdtContent>
        <w:p w:rsidR="004049A1" w:rsidRPr="00F91676" w:rsidRDefault="004049A1" w:rsidP="00B25377">
          <w:pPr>
            <w:pStyle w:val="TOCHeading"/>
            <w:rPr>
              <w:rFonts w:ascii="Times New Roman" w:hAnsi="Times New Roman" w:cs="Times New Roman"/>
              <w:sz w:val="18"/>
              <w:szCs w:val="18"/>
            </w:rPr>
          </w:pPr>
          <w:r w:rsidRPr="00F91676">
            <w:rPr>
              <w:rFonts w:ascii="Times New Roman" w:hAnsi="Times New Roman" w:cs="Times New Roman"/>
              <w:sz w:val="52"/>
              <w:szCs w:val="52"/>
            </w:rPr>
            <w:t>Contents</w:t>
          </w:r>
        </w:p>
        <w:p w:rsidR="000A61EF" w:rsidRPr="000A61EF" w:rsidRDefault="00AE7DAD">
          <w:pPr>
            <w:pStyle w:val="TOC1"/>
            <w:tabs>
              <w:tab w:val="left" w:pos="440"/>
              <w:tab w:val="right" w:leader="dot" w:pos="10790"/>
            </w:tabs>
            <w:rPr>
              <w:rFonts w:ascii="Times New Roman" w:eastAsiaTheme="minorEastAsia" w:hAnsi="Times New Roman" w:cs="Times New Roman"/>
              <w:noProof/>
              <w:color w:val="auto"/>
              <w:sz w:val="20"/>
              <w:szCs w:val="20"/>
            </w:rPr>
          </w:pPr>
          <w:r w:rsidRPr="00F91676">
            <w:rPr>
              <w:rFonts w:ascii="Times New Roman" w:hAnsi="Times New Roman" w:cs="Times New Roman"/>
              <w:sz w:val="18"/>
              <w:szCs w:val="18"/>
            </w:rPr>
            <w:fldChar w:fldCharType="begin"/>
          </w:r>
          <w:r w:rsidR="004049A1" w:rsidRPr="00F91676">
            <w:rPr>
              <w:rFonts w:ascii="Times New Roman" w:hAnsi="Times New Roman" w:cs="Times New Roman"/>
              <w:sz w:val="18"/>
              <w:szCs w:val="18"/>
            </w:rPr>
            <w:instrText xml:space="preserve"> TOC \o "1-3" \h \z \u </w:instrText>
          </w:r>
          <w:r w:rsidRPr="00F91676">
            <w:rPr>
              <w:rFonts w:ascii="Times New Roman" w:hAnsi="Times New Roman" w:cs="Times New Roman"/>
              <w:sz w:val="18"/>
              <w:szCs w:val="18"/>
            </w:rPr>
            <w:fldChar w:fldCharType="separate"/>
          </w:r>
          <w:hyperlink w:anchor="_Toc474089270" w:history="1">
            <w:r w:rsidR="000A61EF" w:rsidRPr="000A61EF">
              <w:rPr>
                <w:rStyle w:val="Hyperlink"/>
                <w:rFonts w:ascii="Times New Roman" w:eastAsia="Times New Roman" w:hAnsi="Times New Roman" w:cs="Times New Roman"/>
                <w:noProof/>
                <w:sz w:val="20"/>
                <w:szCs w:val="20"/>
              </w:rPr>
              <w:t>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difference between spark and Hadoop?</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1" w:history="1">
            <w:r w:rsidR="000A61EF" w:rsidRPr="000A61EF">
              <w:rPr>
                <w:rStyle w:val="Hyperlink"/>
                <w:rFonts w:ascii="Times New Roman" w:eastAsia="Times New Roman" w:hAnsi="Times New Roman" w:cs="Times New Roman"/>
                <w:noProof/>
                <w:sz w:val="20"/>
                <w:szCs w:val="20"/>
              </w:rPr>
              <w:t>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differences between functional and imperative languages, and why is functional programming important?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2" w:history="1">
            <w:r w:rsidR="000A61EF" w:rsidRPr="000A61EF">
              <w:rPr>
                <w:rStyle w:val="Hyperlink"/>
                <w:rFonts w:ascii="Times New Roman" w:eastAsia="Times New Roman" w:hAnsi="Times New Roman" w:cs="Times New Roman"/>
                <w:noProof/>
                <w:sz w:val="20"/>
                <w:szCs w:val="20"/>
              </w:rPr>
              <w:t>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resilient distributed dataset (RDD), Explain showing diagrams? ​ ​</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3" w:history="1">
            <w:r w:rsidR="000A61EF" w:rsidRPr="000A61EF">
              <w:rPr>
                <w:rStyle w:val="Hyperlink"/>
                <w:rFonts w:ascii="Times New Roman" w:eastAsia="Times New Roman" w:hAnsi="Times New Roman" w:cs="Times New Roman"/>
                <w:noProof/>
                <w:sz w:val="20"/>
                <w:szCs w:val="20"/>
              </w:rPr>
              <w:t>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transformations and actions (in the context of RDDs)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4" w:history="1">
            <w:r w:rsidR="000A61EF" w:rsidRPr="000A61EF">
              <w:rPr>
                <w:rStyle w:val="Hyperlink"/>
                <w:rFonts w:ascii="Times New Roman" w:eastAsia="Times New Roman" w:hAnsi="Times New Roman" w:cs="Times New Roman"/>
                <w:noProof/>
                <w:sz w:val="20"/>
                <w:szCs w:val="20"/>
              </w:rPr>
              <w:t>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Spark use cases?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5" w:history="1">
            <w:r w:rsidR="000A61EF" w:rsidRPr="000A61EF">
              <w:rPr>
                <w:rStyle w:val="Hyperlink"/>
                <w:rFonts w:ascii="Times New Roman" w:eastAsia="Times New Roman" w:hAnsi="Times New Roman" w:cs="Times New Roman"/>
                <w:noProof/>
                <w:sz w:val="20"/>
                <w:szCs w:val="20"/>
              </w:rPr>
              <w:t>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Why do we need transformations? What is lazy evaluation and why is it useful?</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6" w:history="1">
            <w:r w:rsidR="000A61EF" w:rsidRPr="000A61EF">
              <w:rPr>
                <w:rStyle w:val="Hyperlink"/>
                <w:rFonts w:ascii="Times New Roman" w:eastAsia="Times New Roman" w:hAnsi="Times New Roman" w:cs="Times New Roman"/>
                <w:noProof/>
                <w:sz w:val="20"/>
                <w:szCs w:val="20"/>
              </w:rPr>
              <w:t>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ParallelCollectionRDD?</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7" w:history="1">
            <w:r w:rsidR="000A61EF" w:rsidRPr="000A61EF">
              <w:rPr>
                <w:rStyle w:val="Hyperlink"/>
                <w:rFonts w:ascii="Times New Roman" w:eastAsia="Times New Roman" w:hAnsi="Times New Roman" w:cs="Times New Roman"/>
                <w:noProof/>
                <w:sz w:val="20"/>
                <w:szCs w:val="20"/>
              </w:rPr>
              <w:t>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Can you use Spark to access and analyze data stored in Cassandra databases?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440"/>
              <w:tab w:val="right" w:leader="dot" w:pos="10790"/>
            </w:tabs>
            <w:rPr>
              <w:rFonts w:ascii="Times New Roman" w:eastAsiaTheme="minorEastAsia" w:hAnsi="Times New Roman" w:cs="Times New Roman"/>
              <w:noProof/>
              <w:color w:val="auto"/>
              <w:sz w:val="20"/>
              <w:szCs w:val="20"/>
            </w:rPr>
          </w:pPr>
          <w:hyperlink w:anchor="_Toc474089278" w:history="1">
            <w:r w:rsidR="000A61EF" w:rsidRPr="000A61EF">
              <w:rPr>
                <w:rStyle w:val="Hyperlink"/>
                <w:rFonts w:ascii="Times New Roman" w:eastAsia="Times New Roman" w:hAnsi="Times New Roman" w:cs="Times New Roman"/>
                <w:noProof/>
                <w:sz w:val="20"/>
                <w:szCs w:val="20"/>
              </w:rPr>
              <w:t>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how ReduceByKey and GroupByKey works?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79" w:history="1">
            <w:r w:rsidR="000A61EF" w:rsidRPr="000A61EF">
              <w:rPr>
                <w:rStyle w:val="Hyperlink"/>
                <w:rFonts w:ascii="Times New Roman" w:eastAsia="Times New Roman" w:hAnsi="Times New Roman" w:cs="Times New Roman"/>
                <w:noProof/>
                <w:sz w:val="20"/>
                <w:szCs w:val="20"/>
              </w:rPr>
              <w:t>10.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common workflow of a Spark program?</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_Toc474089279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0" w:history="1">
            <w:r w:rsidR="000A61EF" w:rsidRPr="000A61EF">
              <w:rPr>
                <w:rStyle w:val="Hyperlink"/>
                <w:rFonts w:ascii="Times New Roman" w:eastAsia="Times New Roman" w:hAnsi="Times New Roman" w:cs="Times New Roman"/>
                <w:noProof/>
                <w:sz w:val="20"/>
                <w:szCs w:val="20"/>
              </w:rPr>
              <w:t>11.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spark environment for driver.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1" w:history="1">
            <w:r w:rsidR="000A61EF" w:rsidRPr="000A61EF">
              <w:rPr>
                <w:rStyle w:val="Hyperlink"/>
                <w:rFonts w:ascii="Times New Roman" w:eastAsia="Times New Roman" w:hAnsi="Times New Roman" w:cs="Times New Roman"/>
                <w:noProof/>
                <w:sz w:val="20"/>
                <w:szCs w:val="20"/>
              </w:rPr>
              <w:t>12.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transformations and actions that you have used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2" w:history="1">
            <w:r w:rsidR="000A61EF" w:rsidRPr="000A61EF">
              <w:rPr>
                <w:rStyle w:val="Hyperlink"/>
                <w:rFonts w:ascii="Times New Roman" w:eastAsia="Times New Roman" w:hAnsi="Times New Roman" w:cs="Times New Roman"/>
                <w:noProof/>
                <w:sz w:val="20"/>
                <w:szCs w:val="20"/>
              </w:rPr>
              <w:t>13.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can you minimize data transfers when working with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8</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3" w:history="1">
            <w:r w:rsidR="000A61EF" w:rsidRPr="000A61EF">
              <w:rPr>
                <w:rStyle w:val="Hyperlink"/>
                <w:rFonts w:ascii="Times New Roman" w:eastAsia="Times New Roman" w:hAnsi="Times New Roman" w:cs="Times New Roman"/>
                <w:noProof/>
                <w:sz w:val="20"/>
                <w:szCs w:val="20"/>
              </w:rPr>
              <w:t>14.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lineage graph?</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8</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4" w:history="1">
            <w:r w:rsidR="000A61EF" w:rsidRPr="000A61EF">
              <w:rPr>
                <w:rStyle w:val="Hyperlink"/>
                <w:rFonts w:ascii="Times New Roman" w:eastAsia="Times New Roman" w:hAnsi="Times New Roman" w:cs="Times New Roman"/>
                <w:noProof/>
                <w:sz w:val="20"/>
                <w:szCs w:val="20"/>
              </w:rPr>
              <w:t>15.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Describe the major libraries that constitute the Spark Ecosystem</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5" w:history="1">
            <w:r w:rsidR="000A61EF" w:rsidRPr="000A61EF">
              <w:rPr>
                <w:rStyle w:val="Hyperlink"/>
                <w:rFonts w:ascii="Times New Roman" w:eastAsia="Times New Roman" w:hAnsi="Times New Roman" w:cs="Times New Roman"/>
                <w:noProof/>
                <w:sz w:val="20"/>
                <w:szCs w:val="20"/>
              </w:rPr>
              <w:t>16.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different file formats that can be used in SparkSql?</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6" w:history="1">
            <w:r w:rsidR="000A61EF" w:rsidRPr="000A61EF">
              <w:rPr>
                <w:rStyle w:val="Hyperlink"/>
                <w:rFonts w:ascii="Times New Roman" w:eastAsia="Times New Roman" w:hAnsi="Times New Roman" w:cs="Times New Roman"/>
                <w:noProof/>
                <w:sz w:val="20"/>
                <w:szCs w:val="20"/>
              </w:rPr>
              <w:t>17.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Pair RDDs?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7" w:history="1">
            <w:r w:rsidR="000A61EF" w:rsidRPr="000A61EF">
              <w:rPr>
                <w:rStyle w:val="Hyperlink"/>
                <w:rFonts w:ascii="Times New Roman" w:eastAsia="Times New Roman" w:hAnsi="Times New Roman" w:cs="Times New Roman"/>
                <w:noProof/>
                <w:sz w:val="20"/>
                <w:szCs w:val="20"/>
              </w:rPr>
              <w:t>18.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difference between persist() and cache()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8" w:history="1">
            <w:r w:rsidR="000A61EF" w:rsidRPr="000A61EF">
              <w:rPr>
                <w:rStyle w:val="Hyperlink"/>
                <w:rFonts w:ascii="Times New Roman" w:eastAsia="Times New Roman" w:hAnsi="Times New Roman" w:cs="Times New Roman"/>
                <w:noProof/>
                <w:sz w:val="20"/>
                <w:szCs w:val="20"/>
              </w:rPr>
              <w:t>19.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various levels of persistence in Apache Spark?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10</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89" w:history="1">
            <w:r w:rsidR="000A61EF" w:rsidRPr="000A61EF">
              <w:rPr>
                <w:rStyle w:val="Hyperlink"/>
                <w:rFonts w:ascii="Times New Roman" w:eastAsia="Times New Roman" w:hAnsi="Times New Roman" w:cs="Times New Roman"/>
                <w:noProof/>
                <w:sz w:val="20"/>
                <w:szCs w:val="20"/>
              </w:rPr>
              <w:t>20.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Which Storage Level to Choose?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_Toc474089289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10</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0" w:history="1">
            <w:r w:rsidR="000A61EF" w:rsidRPr="000A61EF">
              <w:rPr>
                <w:rStyle w:val="Hyperlink"/>
                <w:rFonts w:ascii="Times New Roman" w:eastAsia="Times New Roman" w:hAnsi="Times New Roman" w:cs="Times New Roman"/>
                <w:noProof/>
                <w:sz w:val="20"/>
                <w:szCs w:val="20"/>
              </w:rPr>
              <w:t>21.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advantages and drawbacks of RRD</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1" w:history="1">
            <w:r w:rsidR="000A61EF" w:rsidRPr="000A61EF">
              <w:rPr>
                <w:rStyle w:val="Hyperlink"/>
                <w:rFonts w:ascii="Times New Roman" w:eastAsia="Times New Roman" w:hAnsi="Times New Roman" w:cs="Times New Roman"/>
                <w:noProof/>
                <w:sz w:val="20"/>
                <w:szCs w:val="20"/>
              </w:rPr>
              <w:t>22.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why dataset is preferred over RDDs?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2" w:history="1">
            <w:r w:rsidR="000A61EF" w:rsidRPr="000A61EF">
              <w:rPr>
                <w:rStyle w:val="Hyperlink"/>
                <w:rFonts w:ascii="Times New Roman" w:eastAsia="Times New Roman" w:hAnsi="Times New Roman" w:cs="Times New Roman"/>
                <w:noProof/>
                <w:sz w:val="20"/>
                <w:szCs w:val="20"/>
              </w:rPr>
              <w:t>23.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to share data from Spark RDD between two applications?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3" w:history="1">
            <w:r w:rsidR="000A61EF" w:rsidRPr="000A61EF">
              <w:rPr>
                <w:rStyle w:val="Hyperlink"/>
                <w:rFonts w:ascii="Times New Roman" w:eastAsia="Times New Roman" w:hAnsi="Times New Roman" w:cs="Times New Roman"/>
                <w:noProof/>
                <w:sz w:val="20"/>
                <w:szCs w:val="20"/>
              </w:rPr>
              <w:t>24.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Does Apache Spark provide check pointing?</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4" w:history="1">
            <w:r w:rsidR="000A61EF" w:rsidRPr="000A61EF">
              <w:rPr>
                <w:rStyle w:val="Hyperlink"/>
                <w:rFonts w:ascii="Times New Roman" w:eastAsia="Times New Roman" w:hAnsi="Times New Roman" w:cs="Times New Roman"/>
                <w:noProof/>
                <w:sz w:val="20"/>
                <w:szCs w:val="20"/>
              </w:rPr>
              <w:t>25.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the internal working of caching?</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5" w:history="1">
            <w:r w:rsidR="000A61EF" w:rsidRPr="000A61EF">
              <w:rPr>
                <w:rStyle w:val="Hyperlink"/>
                <w:rFonts w:ascii="Times New Roman" w:eastAsia="Times New Roman" w:hAnsi="Times New Roman" w:cs="Times New Roman"/>
                <w:noProof/>
                <w:sz w:val="20"/>
                <w:szCs w:val="20"/>
              </w:rPr>
              <w:t>26.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function of Block manager?</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6" w:history="1">
            <w:r w:rsidR="000A61EF" w:rsidRPr="000A61EF">
              <w:rPr>
                <w:rStyle w:val="Hyperlink"/>
                <w:rFonts w:ascii="Times New Roman" w:eastAsia="Times New Roman" w:hAnsi="Times New Roman" w:cs="Times New Roman"/>
                <w:noProof/>
                <w:sz w:val="20"/>
                <w:szCs w:val="20"/>
              </w:rPr>
              <w:t>27.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Why Spark SQL considers the support of indexes unimportant?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7" w:history="1">
            <w:r w:rsidR="000A61EF" w:rsidRPr="000A61EF">
              <w:rPr>
                <w:rStyle w:val="Hyperlink"/>
                <w:rFonts w:ascii="Times New Roman" w:eastAsia="Times New Roman" w:hAnsi="Times New Roman" w:cs="Times New Roman"/>
                <w:noProof/>
                <w:sz w:val="20"/>
                <w:szCs w:val="20"/>
              </w:rPr>
              <w:t>28.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to convert existing UDTFs in Hive to Scala functions and use it from Spark SQL? Explain with example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8" w:history="1">
            <w:r w:rsidR="000A61EF" w:rsidRPr="000A61EF">
              <w:rPr>
                <w:rStyle w:val="Hyperlink"/>
                <w:rFonts w:ascii="Times New Roman" w:eastAsia="Times New Roman" w:hAnsi="Times New Roman" w:cs="Times New Roman"/>
                <w:noProof/>
                <w:sz w:val="20"/>
                <w:szCs w:val="20"/>
              </w:rPr>
              <w:t>29.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Why use dataframes and datasets when we have RDD? Ref Video</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299" w:history="1">
            <w:r w:rsidR="000A61EF" w:rsidRPr="000A61EF">
              <w:rPr>
                <w:rStyle w:val="Hyperlink"/>
                <w:rFonts w:ascii="Times New Roman" w:eastAsia="Times New Roman" w:hAnsi="Times New Roman" w:cs="Times New Roman"/>
                <w:noProof/>
                <w:sz w:val="20"/>
                <w:szCs w:val="20"/>
              </w:rPr>
              <w:t>30.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Catalyst and how does it work?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_Toc474089299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0" w:history="1">
            <w:r w:rsidR="000A61EF" w:rsidRPr="000A61EF">
              <w:rPr>
                <w:rStyle w:val="Hyperlink"/>
                <w:rFonts w:ascii="Times New Roman" w:eastAsia="Times New Roman" w:hAnsi="Times New Roman" w:cs="Times New Roman"/>
                <w:noProof/>
                <w:sz w:val="20"/>
                <w:szCs w:val="20"/>
              </w:rPr>
              <w:t>31.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top challenges developers faces while writing Spark applications? – Ref Video</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17</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1" w:history="1">
            <w:r w:rsidR="000A61EF" w:rsidRPr="000A61EF">
              <w:rPr>
                <w:rStyle w:val="Hyperlink"/>
                <w:rFonts w:ascii="Times New Roman" w:eastAsia="Times New Roman" w:hAnsi="Times New Roman" w:cs="Times New Roman"/>
                <w:noProof/>
                <w:sz w:val="20"/>
                <w:szCs w:val="20"/>
              </w:rPr>
              <w:t>32.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is memory handled in Datasets?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20</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2" w:history="1">
            <w:r w:rsidR="000A61EF" w:rsidRPr="000A61EF">
              <w:rPr>
                <w:rStyle w:val="Hyperlink"/>
                <w:rFonts w:ascii="Times New Roman" w:eastAsia="Times New Roman" w:hAnsi="Times New Roman" w:cs="Times New Roman"/>
                <w:noProof/>
                <w:sz w:val="20"/>
                <w:szCs w:val="20"/>
              </w:rPr>
              <w:t>33.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Datasets and Serialization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20</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3" w:history="1">
            <w:r w:rsidR="000A61EF" w:rsidRPr="000A61EF">
              <w:rPr>
                <w:rStyle w:val="Hyperlink"/>
                <w:rFonts w:ascii="Times New Roman" w:eastAsia="Times New Roman" w:hAnsi="Times New Roman" w:cs="Times New Roman"/>
                <w:noProof/>
                <w:sz w:val="20"/>
                <w:szCs w:val="20"/>
              </w:rPr>
              <w:t>34.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limitations of dataset?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20</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4" w:history="1">
            <w:r w:rsidR="000A61EF" w:rsidRPr="000A61EF">
              <w:rPr>
                <w:rStyle w:val="Hyperlink"/>
                <w:rFonts w:ascii="Times New Roman" w:eastAsia="Times New Roman" w:hAnsi="Times New Roman" w:cs="Times New Roman"/>
                <w:noProof/>
                <w:sz w:val="20"/>
                <w:szCs w:val="20"/>
              </w:rPr>
              <w:t>35.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Implementation difference between DataFrames and DataSet?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20</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5" w:history="1">
            <w:r w:rsidR="000A61EF" w:rsidRPr="000A61EF">
              <w:rPr>
                <w:rStyle w:val="Hyperlink"/>
                <w:rFonts w:ascii="Times New Roman" w:eastAsia="Times New Roman" w:hAnsi="Times New Roman" w:cs="Times New Roman"/>
                <w:noProof/>
                <w:sz w:val="20"/>
                <w:szCs w:val="20"/>
              </w:rPr>
              <w:t>36.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contentions with memory?</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6" w:history="1">
            <w:r w:rsidR="000A61EF" w:rsidRPr="000A61EF">
              <w:rPr>
                <w:rStyle w:val="Hyperlink"/>
                <w:rFonts w:ascii="Times New Roman" w:eastAsia="Times New Roman" w:hAnsi="Times New Roman" w:cs="Times New Roman"/>
                <w:noProof/>
                <w:sz w:val="20"/>
                <w:szCs w:val="20"/>
              </w:rPr>
              <w:t>37.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Show Command to run spark in YARN client mode?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7" w:history="1">
            <w:r w:rsidR="000A61EF" w:rsidRPr="000A61EF">
              <w:rPr>
                <w:rStyle w:val="Hyperlink"/>
                <w:rFonts w:ascii="Times New Roman" w:eastAsia="Times New Roman" w:hAnsi="Times New Roman" w:cs="Times New Roman"/>
                <w:noProof/>
                <w:sz w:val="20"/>
                <w:szCs w:val="20"/>
              </w:rPr>
              <w:t>38.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Show Command to run spark in YARN cluster mode?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8" w:history="1">
            <w:r w:rsidR="000A61EF" w:rsidRPr="000A61EF">
              <w:rPr>
                <w:rStyle w:val="Hyperlink"/>
                <w:rFonts w:ascii="Times New Roman" w:eastAsia="Times New Roman" w:hAnsi="Times New Roman" w:cs="Times New Roman"/>
                <w:noProof/>
                <w:sz w:val="20"/>
                <w:szCs w:val="20"/>
              </w:rPr>
              <w:t>39.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Standalone and YARN mode?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09" w:history="1">
            <w:r w:rsidR="000A61EF" w:rsidRPr="000A61EF">
              <w:rPr>
                <w:rStyle w:val="Hyperlink"/>
                <w:rFonts w:ascii="Times New Roman" w:eastAsia="Times New Roman" w:hAnsi="Times New Roman" w:cs="Times New Roman"/>
                <w:noProof/>
                <w:sz w:val="20"/>
                <w:szCs w:val="20"/>
              </w:rPr>
              <w:t>40.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client mode and cluster mode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_Toc474089309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0" w:history="1">
            <w:r w:rsidR="000A61EF" w:rsidRPr="000A61EF">
              <w:rPr>
                <w:rStyle w:val="Hyperlink"/>
                <w:rFonts w:ascii="Times New Roman" w:eastAsia="Times New Roman" w:hAnsi="Times New Roman" w:cs="Times New Roman"/>
                <w:noProof/>
                <w:sz w:val="20"/>
                <w:szCs w:val="20"/>
              </w:rPr>
              <w:t>41.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Which cluster managers are supported by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1" w:history="1">
            <w:r w:rsidR="000A61EF" w:rsidRPr="000A61EF">
              <w:rPr>
                <w:rStyle w:val="Hyperlink"/>
                <w:rFonts w:ascii="Times New Roman" w:eastAsia="Times New Roman" w:hAnsi="Times New Roman" w:cs="Times New Roman"/>
                <w:noProof/>
                <w:sz w:val="20"/>
                <w:szCs w:val="20"/>
              </w:rPr>
              <w:t>42.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Executor memory?</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2" w:history="1">
            <w:r w:rsidR="000A61EF" w:rsidRPr="000A61EF">
              <w:rPr>
                <w:rStyle w:val="Hyperlink"/>
                <w:rFonts w:ascii="Times New Roman" w:eastAsia="Times New Roman" w:hAnsi="Times New Roman" w:cs="Times New Roman"/>
                <w:noProof/>
                <w:sz w:val="20"/>
                <w:szCs w:val="20"/>
              </w:rPr>
              <w:t>43.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DStream and What is the difference between batch and Dstream in Spark streaming?</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3" w:history="1">
            <w:r w:rsidR="000A61EF" w:rsidRPr="000A61EF">
              <w:rPr>
                <w:rStyle w:val="Hyperlink"/>
                <w:rFonts w:ascii="Times New Roman" w:eastAsia="Times New Roman" w:hAnsi="Times New Roman" w:cs="Times New Roman"/>
                <w:noProof/>
                <w:sz w:val="20"/>
                <w:szCs w:val="20"/>
              </w:rPr>
              <w:t>44.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does Spark Streaming work?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4" w:history="1">
            <w:r w:rsidR="000A61EF" w:rsidRPr="000A61EF">
              <w:rPr>
                <w:rStyle w:val="Hyperlink"/>
                <w:rFonts w:ascii="Times New Roman" w:eastAsia="Times New Roman" w:hAnsi="Times New Roman" w:cs="Times New Roman"/>
                <w:noProof/>
                <w:sz w:val="20"/>
                <w:szCs w:val="20"/>
              </w:rPr>
              <w:t>45.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Difference between map() and flatMap()?</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5" w:history="1">
            <w:r w:rsidR="000A61EF" w:rsidRPr="000A61EF">
              <w:rPr>
                <w:rStyle w:val="Hyperlink"/>
                <w:rFonts w:ascii="Times New Roman" w:eastAsia="Times New Roman" w:hAnsi="Times New Roman" w:cs="Times New Roman"/>
                <w:noProof/>
                <w:sz w:val="20"/>
                <w:szCs w:val="20"/>
              </w:rPr>
              <w:t>46.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reduce() action, Is there any difference between reduce() and reduceByKey()?</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25</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6" w:history="1">
            <w:r w:rsidR="000A61EF" w:rsidRPr="000A61EF">
              <w:rPr>
                <w:rStyle w:val="Hyperlink"/>
                <w:rFonts w:ascii="Times New Roman" w:eastAsia="Times New Roman" w:hAnsi="Times New Roman" w:cs="Times New Roman"/>
                <w:noProof/>
                <w:sz w:val="20"/>
                <w:szCs w:val="20"/>
              </w:rPr>
              <w:t>47.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disadvantage of Reduce() action and how can we overcome this limitation?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25</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7" w:history="1">
            <w:r w:rsidR="000A61EF" w:rsidRPr="000A61EF">
              <w:rPr>
                <w:rStyle w:val="Hyperlink"/>
                <w:rFonts w:ascii="Times New Roman" w:eastAsia="Times New Roman" w:hAnsi="Times New Roman" w:cs="Times New Roman"/>
                <w:noProof/>
                <w:sz w:val="20"/>
                <w:szCs w:val="20"/>
              </w:rPr>
              <w:t>48.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Accumulators and When are accumulators truly reliable?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25</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8" w:history="1">
            <w:r w:rsidR="000A61EF" w:rsidRPr="000A61EF">
              <w:rPr>
                <w:rStyle w:val="Hyperlink"/>
                <w:rFonts w:ascii="Times New Roman" w:eastAsia="Times New Roman" w:hAnsi="Times New Roman" w:cs="Times New Roman"/>
                <w:noProof/>
                <w:sz w:val="20"/>
                <w:szCs w:val="20"/>
              </w:rPr>
              <w:t>49.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Broadcast Variables and what is the advantage?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26</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19" w:history="1">
            <w:r w:rsidR="000A61EF" w:rsidRPr="000A61EF">
              <w:rPr>
                <w:rStyle w:val="Hyperlink"/>
                <w:rFonts w:ascii="Times New Roman" w:eastAsia="Times New Roman" w:hAnsi="Times New Roman" w:cs="Times New Roman"/>
                <w:noProof/>
                <w:sz w:val="20"/>
                <w:szCs w:val="20"/>
              </w:rPr>
              <w:t>50.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Piping, show an example who to create data pipeline?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_Toc474089319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26</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0" w:history="1">
            <w:r w:rsidR="000A61EF" w:rsidRPr="000A61EF">
              <w:rPr>
                <w:rStyle w:val="Hyperlink"/>
                <w:rFonts w:ascii="Times New Roman" w:eastAsia="Times New Roman" w:hAnsi="Times New Roman" w:cs="Times New Roman"/>
                <w:noProof/>
                <w:sz w:val="20"/>
                <w:szCs w:val="20"/>
              </w:rPr>
              <w:t>51.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driver?</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28</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1" w:history="1">
            <w:r w:rsidR="000A61EF" w:rsidRPr="000A61EF">
              <w:rPr>
                <w:rStyle w:val="Hyperlink"/>
                <w:rFonts w:ascii="Times New Roman" w:eastAsia="Times New Roman" w:hAnsi="Times New Roman" w:cs="Times New Roman"/>
                <w:noProof/>
                <w:sz w:val="20"/>
                <w:szCs w:val="20"/>
              </w:rPr>
              <w:t>52.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steps that occur when you run a Spark application on a cluster?</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28</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2" w:history="1">
            <w:r w:rsidR="000A61EF" w:rsidRPr="000A61EF">
              <w:rPr>
                <w:rStyle w:val="Hyperlink"/>
                <w:rFonts w:ascii="Times New Roman" w:eastAsia="Times New Roman" w:hAnsi="Times New Roman" w:cs="Times New Roman"/>
                <w:noProof/>
                <w:sz w:val="20"/>
                <w:szCs w:val="20"/>
              </w:rPr>
              <w:t>53.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schema RDD/DataFrame?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3" w:history="1">
            <w:r w:rsidR="000A61EF" w:rsidRPr="000A61EF">
              <w:rPr>
                <w:rStyle w:val="Hyperlink"/>
                <w:rFonts w:ascii="Times New Roman" w:eastAsia="Times New Roman" w:hAnsi="Times New Roman" w:cs="Times New Roman"/>
                <w:noProof/>
                <w:sz w:val="20"/>
                <w:szCs w:val="20"/>
              </w:rPr>
              <w:t>54.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Row objects?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4" w:history="1">
            <w:r w:rsidR="000A61EF" w:rsidRPr="000A61EF">
              <w:rPr>
                <w:rStyle w:val="Hyperlink"/>
                <w:rFonts w:ascii="Times New Roman" w:eastAsia="Times New Roman" w:hAnsi="Times New Roman" w:cs="Times New Roman"/>
                <w:noProof/>
                <w:sz w:val="20"/>
                <w:szCs w:val="20"/>
              </w:rPr>
              <w:t>55.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does Spark achieve fault tolerance?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5" w:history="1">
            <w:r w:rsidR="000A61EF" w:rsidRPr="000A61EF">
              <w:rPr>
                <w:rStyle w:val="Hyperlink"/>
                <w:rFonts w:ascii="Times New Roman" w:eastAsia="Times New Roman" w:hAnsi="Times New Roman" w:cs="Times New Roman"/>
                <w:noProof/>
                <w:sz w:val="20"/>
                <w:szCs w:val="20"/>
              </w:rPr>
              <w:t>56.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does a Spark Engine do?</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6" w:history="1">
            <w:r w:rsidR="000A61EF" w:rsidRPr="000A61EF">
              <w:rPr>
                <w:rStyle w:val="Hyperlink"/>
                <w:rFonts w:ascii="Times New Roman" w:eastAsia="Times New Roman" w:hAnsi="Times New Roman" w:cs="Times New Roman"/>
                <w:noProof/>
                <w:sz w:val="20"/>
                <w:szCs w:val="20"/>
              </w:rPr>
              <w:t>57.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parameter is set if cores need to be defined across executors?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7" w:history="1">
            <w:r w:rsidR="000A61EF" w:rsidRPr="000A61EF">
              <w:rPr>
                <w:rStyle w:val="Hyperlink"/>
                <w:rFonts w:ascii="Times New Roman" w:eastAsia="Times New Roman" w:hAnsi="Times New Roman" w:cs="Times New Roman"/>
                <w:noProof/>
                <w:sz w:val="20"/>
                <w:szCs w:val="20"/>
              </w:rPr>
              <w:t>58.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Name few Spark Master system properties?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29</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8" w:history="1">
            <w:r w:rsidR="000A61EF" w:rsidRPr="000A61EF">
              <w:rPr>
                <w:rStyle w:val="Hyperlink"/>
                <w:rFonts w:ascii="Times New Roman" w:eastAsia="Times New Roman" w:hAnsi="Times New Roman" w:cs="Times New Roman"/>
                <w:noProof/>
                <w:sz w:val="20"/>
                <w:szCs w:val="20"/>
              </w:rPr>
              <w:t>59.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Define Partitions in reference to spark implementation?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30</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29" w:history="1">
            <w:r w:rsidR="000A61EF" w:rsidRPr="000A61EF">
              <w:rPr>
                <w:rStyle w:val="Hyperlink"/>
                <w:rFonts w:ascii="Times New Roman" w:eastAsia="Times New Roman" w:hAnsi="Times New Roman" w:cs="Times New Roman"/>
                <w:noProof/>
                <w:sz w:val="20"/>
                <w:szCs w:val="20"/>
              </w:rPr>
              <w:t>60.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Differences between how Spark and MapReduce manage cluster resources under YARN.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_Toc474089329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30</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0" w:history="1">
            <w:r w:rsidR="000A61EF" w:rsidRPr="000A61EF">
              <w:rPr>
                <w:rStyle w:val="Hyperlink"/>
                <w:rFonts w:ascii="Times New Roman" w:eastAsia="Times New Roman" w:hAnsi="Times New Roman" w:cs="Times New Roman"/>
                <w:noProof/>
                <w:sz w:val="20"/>
                <w:szCs w:val="20"/>
              </w:rPr>
              <w:t>61.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Hive on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1" w:history="1">
            <w:r w:rsidR="000A61EF" w:rsidRPr="000A61EF">
              <w:rPr>
                <w:rStyle w:val="Hyperlink"/>
                <w:rFonts w:ascii="Times New Roman" w:eastAsia="Times New Roman" w:hAnsi="Times New Roman" w:cs="Times New Roman"/>
                <w:noProof/>
                <w:sz w:val="20"/>
                <w:szCs w:val="20"/>
              </w:rPr>
              <w:t>62.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 xml:space="preserve">What is GraphX and what is PageRank? </w:t>
            </w:r>
            <w:r w:rsidR="000A61EF" w:rsidRPr="000A61EF">
              <w:rPr>
                <w:rStyle w:val="Hyperlink"/>
                <w:rFonts w:ascii="Times New Roman" w:hAnsi="Times New Roman" w:cs="Times New Roman"/>
                <w:noProof/>
                <w:sz w:val="20"/>
                <w:szCs w:val="20"/>
              </w:rPr>
              <w:t>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34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2" w:history="1">
            <w:r w:rsidR="000A61EF" w:rsidRPr="000A61EF">
              <w:rPr>
                <w:rStyle w:val="Hyperlink"/>
                <w:rFonts w:ascii="Times New Roman" w:eastAsia="Times New Roman" w:hAnsi="Times New Roman" w:cs="Times New Roman"/>
                <w:noProof/>
                <w:sz w:val="20"/>
                <w:szCs w:val="20"/>
              </w:rPr>
              <w:t>63.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 xml:space="preserve">What does MLlib do? </w:t>
            </w:r>
            <w:r w:rsidR="000A61EF" w:rsidRPr="000A61EF">
              <w:rPr>
                <w:rStyle w:val="Hyperlink"/>
                <w:rFonts w:ascii="Times New Roman" w:hAnsi="Times New Roman" w:cs="Times New Roman"/>
                <w:noProof/>
                <w:sz w:val="20"/>
                <w:szCs w:val="20"/>
              </w:rPr>
              <w:t>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40</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3" w:history="1">
            <w:r w:rsidR="000A61EF" w:rsidRPr="000A61EF">
              <w:rPr>
                <w:rStyle w:val="Hyperlink"/>
                <w:rFonts w:ascii="Times New Roman" w:eastAsia="Times New Roman" w:hAnsi="Times New Roman" w:cs="Times New Roman"/>
                <w:noProof/>
                <w:sz w:val="20"/>
                <w:szCs w:val="20"/>
              </w:rPr>
              <w:t>64.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a Parquet file?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45</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4" w:history="1">
            <w:r w:rsidR="000A61EF" w:rsidRPr="000A61EF">
              <w:rPr>
                <w:rStyle w:val="Hyperlink"/>
                <w:rFonts w:ascii="Times New Roman" w:eastAsia="Times New Roman" w:hAnsi="Times New Roman" w:cs="Times New Roman"/>
                <w:noProof/>
                <w:sz w:val="20"/>
                <w:szCs w:val="20"/>
              </w:rPr>
              <w:t>65.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Why Parquet is used for Spark SQL?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45</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5" w:history="1">
            <w:r w:rsidR="000A61EF" w:rsidRPr="000A61EF">
              <w:rPr>
                <w:rStyle w:val="Hyperlink"/>
                <w:rFonts w:ascii="Times New Roman" w:eastAsia="Times New Roman" w:hAnsi="Times New Roman" w:cs="Times New Roman"/>
                <w:noProof/>
                <w:sz w:val="20"/>
                <w:szCs w:val="20"/>
              </w:rPr>
              <w:t>66.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schema evolution and what is its disadvantage, explain schema merging in reference to parquet file?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48</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6" w:history="1">
            <w:r w:rsidR="000A61EF" w:rsidRPr="000A61EF">
              <w:rPr>
                <w:rStyle w:val="Hyperlink"/>
                <w:rFonts w:ascii="Times New Roman" w:eastAsia="Times New Roman" w:hAnsi="Times New Roman" w:cs="Times New Roman"/>
                <w:noProof/>
                <w:sz w:val="20"/>
                <w:szCs w:val="20"/>
              </w:rPr>
              <w:t>67.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file systems does Spark support?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7" w:history="1">
            <w:r w:rsidR="000A61EF" w:rsidRPr="000A61EF">
              <w:rPr>
                <w:rStyle w:val="Hyperlink"/>
                <w:rFonts w:ascii="Times New Roman" w:eastAsia="Times New Roman" w:hAnsi="Times New Roman" w:cs="Times New Roman"/>
                <w:noProof/>
                <w:sz w:val="20"/>
                <w:szCs w:val="20"/>
              </w:rPr>
              <w:t>68.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Will spark replace MapReduce?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8" w:history="1">
            <w:r w:rsidR="000A61EF" w:rsidRPr="000A61EF">
              <w:rPr>
                <w:rStyle w:val="Hyperlink"/>
                <w:rFonts w:ascii="Times New Roman" w:eastAsia="Times New Roman" w:hAnsi="Times New Roman" w:cs="Times New Roman"/>
                <w:noProof/>
                <w:sz w:val="20"/>
                <w:szCs w:val="20"/>
              </w:rPr>
              <w:t>69.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Spark Executor?</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39" w:history="1">
            <w:r w:rsidR="000A61EF" w:rsidRPr="000A61EF">
              <w:rPr>
                <w:rStyle w:val="Hyperlink"/>
                <w:rFonts w:ascii="Times New Roman" w:eastAsia="Times New Roman" w:hAnsi="Times New Roman" w:cs="Times New Roman"/>
                <w:noProof/>
                <w:sz w:val="20"/>
                <w:szCs w:val="20"/>
              </w:rPr>
              <w:t>70.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Name the different types of Cluster Managers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_Toc474089339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0" w:history="1">
            <w:r w:rsidR="000A61EF" w:rsidRPr="000A61EF">
              <w:rPr>
                <w:rStyle w:val="Hyperlink"/>
                <w:rFonts w:ascii="Times New Roman" w:eastAsia="Times New Roman" w:hAnsi="Times New Roman" w:cs="Times New Roman"/>
                <w:noProof/>
                <w:sz w:val="20"/>
                <w:szCs w:val="20"/>
              </w:rPr>
              <w:t>71.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many ways we can create RDD, show example?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1" w:history="1">
            <w:r w:rsidR="000A61EF" w:rsidRPr="000A61EF">
              <w:rPr>
                <w:rStyle w:val="Hyperlink"/>
                <w:rFonts w:ascii="Times New Roman" w:eastAsia="Times New Roman" w:hAnsi="Times New Roman" w:cs="Times New Roman"/>
                <w:noProof/>
                <w:sz w:val="20"/>
                <w:szCs w:val="20"/>
              </w:rPr>
              <w:t>72.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do you flatten rows in Spark? Explain with example.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2" w:history="1">
            <w:r w:rsidR="000A61EF" w:rsidRPr="000A61EF">
              <w:rPr>
                <w:rStyle w:val="Hyperlink"/>
                <w:rFonts w:ascii="Times New Roman" w:eastAsia="Times New Roman" w:hAnsi="Times New Roman" w:cs="Times New Roman"/>
                <w:noProof/>
                <w:sz w:val="20"/>
                <w:szCs w:val="20"/>
              </w:rPr>
              <w:t>73.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Spark Streaming Architecture?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3" w:history="1">
            <w:r w:rsidR="000A61EF" w:rsidRPr="000A61EF">
              <w:rPr>
                <w:rStyle w:val="Hyperlink"/>
                <w:rFonts w:ascii="Times New Roman" w:eastAsia="Times New Roman" w:hAnsi="Times New Roman" w:cs="Times New Roman"/>
                <w:noProof/>
                <w:sz w:val="20"/>
                <w:szCs w:val="20"/>
              </w:rPr>
              <w:t>74.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types of Transformations on DStreams?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4" w:history="1">
            <w:r w:rsidR="000A61EF" w:rsidRPr="000A61EF">
              <w:rPr>
                <w:rStyle w:val="Hyperlink"/>
                <w:rFonts w:ascii="Times New Roman" w:eastAsia="Times New Roman" w:hAnsi="Times New Roman" w:cs="Times New Roman"/>
                <w:noProof/>
                <w:sz w:val="20"/>
                <w:szCs w:val="20"/>
              </w:rPr>
              <w:t>75.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Receiver in Spark Streaming, can you build custom receivers?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5" w:history="1">
            <w:r w:rsidR="000A61EF" w:rsidRPr="000A61EF">
              <w:rPr>
                <w:rStyle w:val="Hyperlink"/>
                <w:rFonts w:ascii="Times New Roman" w:eastAsia="Times New Roman" w:hAnsi="Times New Roman" w:cs="Times New Roman"/>
                <w:noProof/>
                <w:sz w:val="20"/>
                <w:szCs w:val="20"/>
              </w:rPr>
              <w:t>76.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the process of Live streaming and how to store DStream data to database?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6" w:history="1">
            <w:r w:rsidR="000A61EF" w:rsidRPr="000A61EF">
              <w:rPr>
                <w:rStyle w:val="Hyperlink"/>
                <w:rFonts w:ascii="Times New Roman" w:eastAsia="Times New Roman" w:hAnsi="Times New Roman" w:cs="Times New Roman"/>
                <w:noProof/>
                <w:sz w:val="20"/>
                <w:szCs w:val="20"/>
              </w:rPr>
              <w:t>78.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spark streaming is fault tolerant?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56</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7" w:history="1">
            <w:r w:rsidR="000A61EF" w:rsidRPr="000A61EF">
              <w:rPr>
                <w:rStyle w:val="Hyperlink"/>
                <w:rFonts w:ascii="Times New Roman" w:eastAsia="Times New Roman" w:hAnsi="Times New Roman" w:cs="Times New Roman"/>
                <w:noProof/>
                <w:sz w:val="20"/>
                <w:szCs w:val="20"/>
              </w:rPr>
              <w:t>79.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transform() method used in dSteam?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57</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8" w:history="1">
            <w:r w:rsidR="000A61EF" w:rsidRPr="000A61EF">
              <w:rPr>
                <w:rStyle w:val="Hyperlink"/>
                <w:rFonts w:ascii="Times New Roman" w:eastAsia="Times New Roman" w:hAnsi="Times New Roman" w:cs="Times New Roman"/>
                <w:noProof/>
                <w:sz w:val="20"/>
                <w:szCs w:val="20"/>
              </w:rPr>
              <w:t>80.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How data security is achieved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58</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49" w:history="1">
            <w:r w:rsidR="000A61EF" w:rsidRPr="000A61EF">
              <w:rPr>
                <w:rStyle w:val="Hyperlink"/>
                <w:rFonts w:ascii="Times New Roman" w:eastAsia="Times New Roman" w:hAnsi="Times New Roman" w:cs="Times New Roman"/>
                <w:noProof/>
                <w:sz w:val="20"/>
                <w:szCs w:val="20"/>
              </w:rPr>
              <w:t>81.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Explain Kerberos security? Ref</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_Toc474089349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61</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0" w:history="1">
            <w:r w:rsidR="000A61EF" w:rsidRPr="000A61EF">
              <w:rPr>
                <w:rStyle w:val="Hyperlink"/>
                <w:rFonts w:ascii="Times New Roman" w:eastAsia="Times New Roman" w:hAnsi="Times New Roman" w:cs="Times New Roman"/>
                <w:noProof/>
                <w:sz w:val="20"/>
                <w:szCs w:val="20"/>
              </w:rPr>
              <w:t>82.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Name various types of distributing does spark support?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1" w:history="1">
            <w:r w:rsidR="000A61EF" w:rsidRPr="000A61EF">
              <w:rPr>
                <w:rStyle w:val="Hyperlink"/>
                <w:rFonts w:ascii="Times New Roman" w:eastAsia="Times New Roman" w:hAnsi="Times New Roman" w:cs="Times New Roman"/>
                <w:noProof/>
                <w:sz w:val="20"/>
                <w:szCs w:val="20"/>
              </w:rPr>
              <w:t>83.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Consider the following SQL query: Select pName, sum(rate) from sales where (year = 2015) group by pName; Explain the functioning in Map and Reduce when the above query is executed in spark using dataSets.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2" w:history="1">
            <w:r w:rsidR="000A61EF" w:rsidRPr="000A61EF">
              <w:rPr>
                <w:rStyle w:val="Hyperlink"/>
                <w:rFonts w:ascii="Times New Roman" w:eastAsia="Times New Roman" w:hAnsi="Times New Roman" w:cs="Times New Roman"/>
                <w:noProof/>
                <w:sz w:val="20"/>
                <w:szCs w:val="20"/>
              </w:rPr>
              <w:t>84.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conditions where spark driver can parallelize dataSets as RDDs?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3" w:history="1">
            <w:r w:rsidR="000A61EF" w:rsidRPr="000A61EF">
              <w:rPr>
                <w:rStyle w:val="Hyperlink"/>
                <w:rFonts w:ascii="Times New Roman" w:eastAsia="Times New Roman" w:hAnsi="Times New Roman" w:cs="Times New Roman"/>
                <w:noProof/>
                <w:sz w:val="20"/>
                <w:szCs w:val="20"/>
              </w:rPr>
              <w:t>85.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Can repartition() operation decrease number of partition?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4" w:history="1">
            <w:r w:rsidR="000A61EF" w:rsidRPr="000A61EF">
              <w:rPr>
                <w:rStyle w:val="Hyperlink"/>
                <w:rFonts w:ascii="Times New Roman" w:eastAsia="Times New Roman" w:hAnsi="Times New Roman" w:cs="Times New Roman"/>
                <w:noProof/>
                <w:sz w:val="20"/>
                <w:szCs w:val="20"/>
              </w:rPr>
              <w:t>86.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drawback of repartition() and coalesce() operations?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5" w:history="1">
            <w:r w:rsidR="000A61EF" w:rsidRPr="000A61EF">
              <w:rPr>
                <w:rStyle w:val="Hyperlink"/>
                <w:rFonts w:ascii="Times New Roman" w:eastAsia="Times New Roman" w:hAnsi="Times New Roman" w:cs="Times New Roman"/>
                <w:noProof/>
                <w:sz w:val="20"/>
                <w:szCs w:val="20"/>
              </w:rPr>
              <w:t>87.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In a join operaton for example val joinVal = rddA.join(rddB) will it generate partition?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6" w:history="1">
            <w:r w:rsidR="000A61EF" w:rsidRPr="000A61EF">
              <w:rPr>
                <w:rStyle w:val="Hyperlink"/>
                <w:rFonts w:ascii="Times New Roman" w:eastAsia="Times New Roman" w:hAnsi="Times New Roman" w:cs="Times New Roman"/>
                <w:noProof/>
                <w:sz w:val="20"/>
                <w:szCs w:val="20"/>
              </w:rPr>
              <w:t>88.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Consider the following code in spark, what is the final value in fVal variable?</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7" w:history="1">
            <w:r w:rsidR="000A61EF" w:rsidRPr="000A61EF">
              <w:rPr>
                <w:rStyle w:val="Hyperlink"/>
                <w:rFonts w:ascii="Times New Roman" w:hAnsi="Times New Roman" w:cs="Times New Roman"/>
                <w:noProof/>
                <w:sz w:val="20"/>
                <w:szCs w:val="20"/>
              </w:rPr>
              <w:t>89.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Scala pattern matching - Show various ways code can be written?</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62</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8" w:history="1">
            <w:r w:rsidR="000A61EF" w:rsidRPr="000A61EF">
              <w:rPr>
                <w:rStyle w:val="Hyperlink"/>
                <w:rFonts w:ascii="Times New Roman" w:eastAsia="Times New Roman" w:hAnsi="Times New Roman" w:cs="Times New Roman"/>
                <w:noProof/>
                <w:sz w:val="20"/>
                <w:szCs w:val="20"/>
              </w:rPr>
              <w:t>90.</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is the return result when query is executed using Spark SQL or HIVE? Hint: RDD or dataframe/dataset?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_Toc474089358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59" w:history="1">
            <w:r w:rsidR="000A61EF" w:rsidRPr="000A61EF">
              <w:rPr>
                <w:rStyle w:val="Hyperlink"/>
                <w:rFonts w:ascii="Times New Roman" w:eastAsia="Times New Roman" w:hAnsi="Times New Roman" w:cs="Times New Roman"/>
                <w:noProof/>
                <w:sz w:val="20"/>
                <w:szCs w:val="20"/>
              </w:rPr>
              <w:t>91.</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If we want to display just the schema of a dataframe/dataset what method is called?</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_Toc474089359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0" w:history="1">
            <w:r w:rsidR="000A61EF" w:rsidRPr="000A61EF">
              <w:rPr>
                <w:rStyle w:val="Hyperlink"/>
                <w:rFonts w:ascii="Times New Roman" w:eastAsia="Times New Roman" w:hAnsi="Times New Roman" w:cs="Times New Roman"/>
                <w:noProof/>
                <w:sz w:val="20"/>
                <w:szCs w:val="20"/>
              </w:rPr>
              <w:t>92.</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Show various implementations for the following query in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_Toc474089360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1" w:history="1">
            <w:r w:rsidR="000A61EF" w:rsidRPr="000A61EF">
              <w:rPr>
                <w:rStyle w:val="Hyperlink"/>
                <w:rFonts w:ascii="Times New Roman" w:eastAsia="Times New Roman" w:hAnsi="Times New Roman" w:cs="Times New Roman"/>
                <w:noProof/>
                <w:sz w:val="20"/>
                <w:szCs w:val="20"/>
              </w:rPr>
              <w:t>93.</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are the most important factors you want to consider when you start machine learning project?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_Toc474089361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63</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2" w:history="1">
            <w:r w:rsidR="000A61EF" w:rsidRPr="000A61EF">
              <w:rPr>
                <w:rStyle w:val="Hyperlink"/>
                <w:rFonts w:ascii="Times New Roman" w:eastAsia="Times New Roman" w:hAnsi="Times New Roman" w:cs="Times New Roman"/>
                <w:noProof/>
                <w:sz w:val="20"/>
                <w:szCs w:val="20"/>
              </w:rPr>
              <w:t>94.</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As a data scientist which algorithm will you suggest if legal aspects and ease of explanation to non technical people are the main criteria?</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_Toc474089362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3" w:history="1">
            <w:r w:rsidR="000A61EF" w:rsidRPr="000A61EF">
              <w:rPr>
                <w:rStyle w:val="Hyperlink"/>
                <w:rFonts w:ascii="Times New Roman" w:eastAsia="Times New Roman" w:hAnsi="Times New Roman" w:cs="Times New Roman"/>
                <w:noProof/>
                <w:sz w:val="20"/>
                <w:szCs w:val="20"/>
              </w:rPr>
              <w:t>95.</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For supervised learning algorithm, what percentage of data is split between training and test dataset?</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_Toc474089363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4" w:history="1">
            <w:r w:rsidR="000A61EF" w:rsidRPr="000A61EF">
              <w:rPr>
                <w:rStyle w:val="Hyperlink"/>
                <w:rFonts w:ascii="Times New Roman" w:eastAsia="Times New Roman" w:hAnsi="Times New Roman" w:cs="Times New Roman"/>
                <w:noProof/>
                <w:sz w:val="20"/>
                <w:szCs w:val="20"/>
              </w:rPr>
              <w:t>96.</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Compare performance of Avro and parquet file formats, explain case while using with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_Toc474089364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18"/>
              <w:szCs w:val="18"/>
            </w:rPr>
          </w:pPr>
          <w:hyperlink w:anchor="_Toc474089365" w:history="1">
            <w:r w:rsidR="000A61EF" w:rsidRPr="000A61EF">
              <w:rPr>
                <w:rStyle w:val="Hyperlink"/>
                <w:rFonts w:ascii="Times New Roman" w:hAnsi="Times New Roman" w:cs="Times New Roman"/>
                <w:noProof/>
                <w:sz w:val="20"/>
                <w:szCs w:val="20"/>
              </w:rPr>
              <w:t>97.</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Spark Master exposes a set of REST API’s to submit, monitor applications which data format is used for these web services?</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_Toc474089365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Pr="000A61EF" w:rsidRDefault="00AE7DAD">
          <w:pPr>
            <w:pStyle w:val="TOC1"/>
            <w:tabs>
              <w:tab w:val="left" w:pos="660"/>
              <w:tab w:val="right" w:leader="dot" w:pos="10790"/>
            </w:tabs>
            <w:rPr>
              <w:rFonts w:ascii="Times New Roman" w:eastAsiaTheme="minorEastAsia" w:hAnsi="Times New Roman" w:cs="Times New Roman"/>
              <w:noProof/>
              <w:color w:val="auto"/>
              <w:sz w:val="20"/>
              <w:szCs w:val="20"/>
            </w:rPr>
          </w:pPr>
          <w:hyperlink w:anchor="_Toc474089366" w:history="1">
            <w:r w:rsidR="000A61EF" w:rsidRPr="000A61EF">
              <w:rPr>
                <w:rStyle w:val="Hyperlink"/>
                <w:rFonts w:ascii="Times New Roman" w:eastAsia="Times New Roman" w:hAnsi="Times New Roman" w:cs="Times New Roman"/>
                <w:noProof/>
                <w:sz w:val="20"/>
                <w:szCs w:val="20"/>
              </w:rPr>
              <w:t>98.</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When you should not use spark?</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_Toc474089366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0A61EF" w:rsidRDefault="00AE7DAD">
          <w:pPr>
            <w:pStyle w:val="TOC1"/>
            <w:tabs>
              <w:tab w:val="left" w:pos="660"/>
              <w:tab w:val="right" w:leader="dot" w:pos="10790"/>
            </w:tabs>
            <w:rPr>
              <w:rFonts w:asciiTheme="minorHAnsi" w:eastAsiaTheme="minorEastAsia" w:hAnsiTheme="minorHAnsi" w:cstheme="minorBidi"/>
              <w:noProof/>
              <w:color w:val="auto"/>
            </w:rPr>
          </w:pPr>
          <w:hyperlink w:anchor="_Toc474089367" w:history="1">
            <w:r w:rsidR="000A61EF" w:rsidRPr="000A61EF">
              <w:rPr>
                <w:rStyle w:val="Hyperlink"/>
                <w:rFonts w:ascii="Times New Roman" w:hAnsi="Times New Roman" w:cs="Times New Roman"/>
                <w:noProof/>
                <w:sz w:val="20"/>
                <w:szCs w:val="20"/>
              </w:rPr>
              <w:t>99.</w:t>
            </w:r>
            <w:r w:rsidR="000A61EF" w:rsidRPr="000A61EF">
              <w:rPr>
                <w:rFonts w:ascii="Times New Roman" w:eastAsiaTheme="minorEastAsia" w:hAnsi="Times New Roman" w:cs="Times New Roman"/>
                <w:noProof/>
                <w:color w:val="auto"/>
                <w:sz w:val="20"/>
                <w:szCs w:val="20"/>
              </w:rPr>
              <w:tab/>
            </w:r>
            <w:r w:rsidR="000A61EF" w:rsidRPr="000A61EF">
              <w:rPr>
                <w:rStyle w:val="Hyperlink"/>
                <w:rFonts w:ascii="Times New Roman" w:eastAsia="Times New Roman" w:hAnsi="Times New Roman" w:cs="Times New Roman"/>
                <w:noProof/>
                <w:sz w:val="20"/>
                <w:szCs w:val="20"/>
              </w:rPr>
              <w:t>What attributes contribute for a function to achieve parallelism?</w:t>
            </w:r>
            <w:r w:rsidR="000A61EF" w:rsidRPr="000A61EF">
              <w:rPr>
                <w:rFonts w:ascii="Times New Roman" w:hAnsi="Times New Roman" w:cs="Times New Roman"/>
                <w:noProof/>
                <w:webHidden/>
                <w:sz w:val="20"/>
                <w:szCs w:val="20"/>
              </w:rPr>
              <w:tab/>
            </w:r>
            <w:r w:rsidRPr="000A61EF">
              <w:rPr>
                <w:rFonts w:ascii="Times New Roman" w:hAnsi="Times New Roman" w:cs="Times New Roman"/>
                <w:noProof/>
                <w:webHidden/>
                <w:sz w:val="20"/>
                <w:szCs w:val="20"/>
              </w:rPr>
              <w:fldChar w:fldCharType="begin"/>
            </w:r>
            <w:r w:rsidR="000A61EF" w:rsidRPr="000A61EF">
              <w:rPr>
                <w:rFonts w:ascii="Times New Roman" w:hAnsi="Times New Roman" w:cs="Times New Roman"/>
                <w:noProof/>
                <w:webHidden/>
                <w:sz w:val="20"/>
                <w:szCs w:val="20"/>
              </w:rPr>
              <w:instrText xml:space="preserve"> PAGEREF _Toc474089367 \h </w:instrText>
            </w:r>
            <w:r w:rsidRPr="000A61EF">
              <w:rPr>
                <w:rFonts w:ascii="Times New Roman" w:hAnsi="Times New Roman" w:cs="Times New Roman"/>
                <w:noProof/>
                <w:webHidden/>
                <w:sz w:val="20"/>
                <w:szCs w:val="20"/>
              </w:rPr>
            </w:r>
            <w:r w:rsidRPr="000A61EF">
              <w:rPr>
                <w:rFonts w:ascii="Times New Roman" w:hAnsi="Times New Roman" w:cs="Times New Roman"/>
                <w:noProof/>
                <w:webHidden/>
                <w:sz w:val="20"/>
                <w:szCs w:val="20"/>
              </w:rPr>
              <w:fldChar w:fldCharType="separate"/>
            </w:r>
            <w:r w:rsidR="000A61EF" w:rsidRPr="000A61EF">
              <w:rPr>
                <w:rFonts w:ascii="Times New Roman" w:hAnsi="Times New Roman" w:cs="Times New Roman"/>
                <w:noProof/>
                <w:webHidden/>
                <w:sz w:val="20"/>
                <w:szCs w:val="20"/>
              </w:rPr>
              <w:t>64</w:t>
            </w:r>
            <w:r w:rsidRPr="000A61EF">
              <w:rPr>
                <w:rFonts w:ascii="Times New Roman" w:hAnsi="Times New Roman" w:cs="Times New Roman"/>
                <w:noProof/>
                <w:webHidden/>
                <w:sz w:val="20"/>
                <w:szCs w:val="20"/>
              </w:rPr>
              <w:fldChar w:fldCharType="end"/>
            </w:r>
          </w:hyperlink>
        </w:p>
        <w:p w:rsidR="004049A1" w:rsidRPr="00FD7A1A" w:rsidRDefault="00AE7DAD">
          <w:pPr>
            <w:rPr>
              <w:sz w:val="20"/>
              <w:szCs w:val="20"/>
            </w:rPr>
          </w:pPr>
          <w:r w:rsidRPr="00F91676">
            <w:rPr>
              <w:rFonts w:ascii="Times New Roman" w:hAnsi="Times New Roman" w:cs="Times New Roman"/>
              <w:sz w:val="18"/>
              <w:szCs w:val="18"/>
            </w:rPr>
            <w:fldChar w:fldCharType="end"/>
          </w:r>
        </w:p>
      </w:sdtContent>
    </w:sdt>
    <w:p w:rsidR="00556877" w:rsidRDefault="00556877" w:rsidP="00FD7A1A">
      <w:pPr>
        <w:pStyle w:val="Heading1"/>
        <w:widowControl/>
        <w:numPr>
          <w:ilvl w:val="0"/>
          <w:numId w:val="12"/>
        </w:numPr>
        <w:spacing w:line="240" w:lineRule="auto"/>
        <w:rPr>
          <w:rFonts w:ascii="Times New Roman" w:eastAsia="Times New Roman" w:hAnsi="Times New Roman" w:cs="Times New Roman"/>
          <w:sz w:val="20"/>
          <w:szCs w:val="20"/>
        </w:rPr>
        <w:sectPr w:rsidR="00556877" w:rsidSect="00EF15CB">
          <w:headerReference w:type="default" r:id="rId8"/>
          <w:footerReference w:type="default" r:id="rId9"/>
          <w:footerReference w:type="first" r:id="rId10"/>
          <w:pgSz w:w="12240" w:h="15840"/>
          <w:pgMar w:top="720" w:right="720" w:bottom="720" w:left="720" w:header="720" w:footer="720" w:gutter="0"/>
          <w:pgNumType w:start="1"/>
          <w:cols w:space="720"/>
          <w:docGrid w:linePitch="299"/>
        </w:sectPr>
      </w:pPr>
    </w:p>
    <w:p w:rsidR="00C917FA" w:rsidRPr="00FD7A1A" w:rsidRDefault="00C917FA" w:rsidP="00FD7A1A">
      <w:pPr>
        <w:pStyle w:val="Heading1"/>
        <w:widowControl/>
        <w:numPr>
          <w:ilvl w:val="0"/>
          <w:numId w:val="12"/>
        </w:numPr>
        <w:spacing w:line="240" w:lineRule="auto"/>
        <w:rPr>
          <w:rFonts w:ascii="Times New Roman" w:eastAsia="Times New Roman" w:hAnsi="Times New Roman" w:cs="Times New Roman"/>
          <w:sz w:val="20"/>
          <w:szCs w:val="20"/>
        </w:rPr>
      </w:pPr>
      <w:bookmarkStart w:id="0" w:name="_Toc474089270"/>
      <w:r w:rsidRPr="00FD7A1A">
        <w:rPr>
          <w:rFonts w:ascii="Times New Roman" w:eastAsia="Times New Roman" w:hAnsi="Times New Roman" w:cs="Times New Roman"/>
          <w:sz w:val="20"/>
          <w:szCs w:val="20"/>
        </w:rPr>
        <w:lastRenderedPageBreak/>
        <w:t xml:space="preserve">What is the difference between </w:t>
      </w:r>
      <w:r w:rsidR="00FC68BE" w:rsidRPr="00FD7A1A">
        <w:rPr>
          <w:rFonts w:ascii="Times New Roman" w:eastAsia="Times New Roman" w:hAnsi="Times New Roman" w:cs="Times New Roman"/>
          <w:sz w:val="20"/>
          <w:szCs w:val="20"/>
        </w:rPr>
        <w:t>spark</w:t>
      </w:r>
      <w:r w:rsidRPr="00FD7A1A">
        <w:rPr>
          <w:rFonts w:ascii="Times New Roman" w:eastAsia="Times New Roman" w:hAnsi="Times New Roman" w:cs="Times New Roman"/>
          <w:sz w:val="20"/>
          <w:szCs w:val="20"/>
        </w:rPr>
        <w:t xml:space="preserve"> and </w:t>
      </w:r>
      <w:r w:rsidR="00FC68BE" w:rsidRPr="00FD7A1A">
        <w:rPr>
          <w:rFonts w:ascii="Times New Roman" w:eastAsia="Times New Roman" w:hAnsi="Times New Roman" w:cs="Times New Roman"/>
          <w:sz w:val="20"/>
          <w:szCs w:val="20"/>
        </w:rPr>
        <w:t>Hadoop</w:t>
      </w:r>
      <w:r w:rsidRPr="00FD7A1A">
        <w:rPr>
          <w:rFonts w:ascii="Times New Roman" w:eastAsia="Times New Roman" w:hAnsi="Times New Roman" w:cs="Times New Roman"/>
          <w:sz w:val="20"/>
          <w:szCs w:val="20"/>
        </w:rPr>
        <w:t>?</w:t>
      </w:r>
      <w:bookmarkEnd w:id="0"/>
    </w:p>
    <w:p w:rsidR="00C917FA" w:rsidRPr="00FD7A1A" w:rsidRDefault="00C917FA" w:rsidP="00C917FA">
      <w:pPr>
        <w:ind w:left="720"/>
        <w:rPr>
          <w:rFonts w:ascii="Times New Roman" w:hAnsi="Times New Roman" w:cs="Times New Roman"/>
          <w:sz w:val="20"/>
          <w:szCs w:val="20"/>
        </w:rPr>
      </w:pPr>
      <w:r w:rsidRPr="00FD7A1A">
        <w:rPr>
          <w:rFonts w:ascii="Times New Roman" w:hAnsi="Times New Roman" w:cs="Times New Roman"/>
          <w:noProof/>
          <w:sz w:val="20"/>
          <w:szCs w:val="20"/>
        </w:rPr>
        <w:drawing>
          <wp:inline distT="0" distB="0" distL="0" distR="0">
            <wp:extent cx="5943600" cy="2461260"/>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2461260"/>
                    </a:xfrm>
                    <a:prstGeom prst="rect">
                      <a:avLst/>
                    </a:prstGeom>
                    <a:noFill/>
                    <a:ln w="9525">
                      <a:noFill/>
                      <a:miter lim="800000"/>
                      <a:headEnd/>
                      <a:tailEnd/>
                    </a:ln>
                  </pic:spPr>
                </pic:pic>
              </a:graphicData>
            </a:graphic>
          </wp:inline>
        </w:drawing>
      </w:r>
    </w:p>
    <w:tbl>
      <w:tblPr>
        <w:tblW w:w="10530" w:type="dxa"/>
        <w:tblInd w:w="6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340"/>
        <w:gridCol w:w="5220"/>
        <w:gridCol w:w="2970"/>
      </w:tblGrid>
      <w:tr w:rsidR="00C917FA" w:rsidRPr="00FD7A1A" w:rsidTr="00F804C6">
        <w:trPr>
          <w:trHeight w:val="304"/>
        </w:trPr>
        <w:tc>
          <w:tcPr>
            <w:tcW w:w="2340" w:type="dxa"/>
            <w:shd w:val="clear" w:color="auto" w:fill="D9D9D9" w:themeFill="background1" w:themeFillShade="D9"/>
            <w:tcMar>
              <w:top w:w="72" w:type="dxa"/>
              <w:left w:w="144" w:type="dxa"/>
              <w:bottom w:w="72" w:type="dxa"/>
              <w:right w:w="144" w:type="dxa"/>
            </w:tcMar>
            <w:hideMark/>
          </w:tcPr>
          <w:p w:rsidR="00C917FA"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hAnsi="Times New Roman" w:cs="Times New Roman"/>
                <w:b/>
                <w:sz w:val="20"/>
                <w:szCs w:val="20"/>
              </w:rPr>
              <w:t>Features</w:t>
            </w:r>
          </w:p>
        </w:tc>
        <w:tc>
          <w:tcPr>
            <w:tcW w:w="5220" w:type="dxa"/>
            <w:shd w:val="clear" w:color="auto" w:fill="D9D9D9" w:themeFill="background1" w:themeFillShade="D9"/>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SPARK </w:t>
            </w:r>
          </w:p>
        </w:tc>
        <w:tc>
          <w:tcPr>
            <w:tcW w:w="2970" w:type="dxa"/>
            <w:shd w:val="clear" w:color="auto" w:fill="D9D9D9" w:themeFill="background1" w:themeFillShade="D9"/>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Hadoop </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C917FA" w:rsidRPr="00FD7A1A" w:rsidRDefault="00C917FA" w:rsidP="00780617">
            <w:pPr>
              <w:rPr>
                <w:rFonts w:ascii="Times New Roman" w:hAnsi="Times New Roman" w:cs="Times New Roman"/>
                <w:b/>
                <w:sz w:val="20"/>
                <w:szCs w:val="20"/>
              </w:rPr>
            </w:pPr>
            <w:r w:rsidRPr="00FD7A1A">
              <w:rPr>
                <w:rFonts w:ascii="Times New Roman" w:hAnsi="Times New Roman" w:cs="Times New Roman"/>
                <w:b/>
                <w:sz w:val="20"/>
                <w:szCs w:val="20"/>
              </w:rPr>
              <w:t>Inspiration</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Hadoop Map-Reduce and Scala programming language, developed by UC-Berkeley's AMPLab in 2009</w:t>
            </w:r>
            <w:r w:rsidR="00B009AB">
              <w:rPr>
                <w:rFonts w:ascii="Times New Roman" w:eastAsiaTheme="minorHAnsi" w:hAnsi="Times New Roman" w:cs="Times New Roman"/>
                <w:sz w:val="20"/>
                <w:szCs w:val="20"/>
              </w:rPr>
              <w:t xml:space="preserve">, use </w:t>
            </w:r>
            <w:ins w:id="1" w:author="chotta-safe" w:date="2017-03-03T20:42:00Z">
              <w:r w:rsidR="0021622F">
                <w:rPr>
                  <w:rFonts w:ascii="Times New Roman" w:eastAsiaTheme="minorHAnsi" w:hAnsi="Times New Roman" w:cs="Times New Roman"/>
                  <w:sz w:val="20"/>
                  <w:szCs w:val="20"/>
                </w:rPr>
                <w:t>g</w:t>
              </w:r>
            </w:ins>
            <w:del w:id="2" w:author="chotta-safe" w:date="2017-03-03T20:42:00Z">
              <w:r w:rsidR="00B009AB" w:rsidRPr="00B009AB" w:rsidDel="0021622F">
                <w:rPr>
                  <w:rFonts w:ascii="Times New Roman" w:eastAsiaTheme="minorHAnsi" w:hAnsi="Times New Roman" w:cs="Times New Roman"/>
                  <w:sz w:val="20"/>
                  <w:szCs w:val="20"/>
                </w:rPr>
                <w:delText>G</w:delText>
              </w:r>
            </w:del>
            <w:r w:rsidR="00B009AB" w:rsidRPr="00B009AB">
              <w:rPr>
                <w:rFonts w:ascii="Times New Roman" w:eastAsiaTheme="minorHAnsi" w:hAnsi="Times New Roman" w:cs="Times New Roman"/>
                <w:sz w:val="20"/>
                <w:szCs w:val="20"/>
              </w:rPr>
              <w:t>eneralized computation</w:t>
            </w:r>
            <w:r w:rsidR="00B009AB">
              <w:rPr>
                <w:rFonts w:ascii="Times New Roman" w:eastAsiaTheme="minorHAnsi" w:hAnsi="Times New Roman" w:cs="Times New Roman"/>
                <w:sz w:val="20"/>
                <w:szCs w:val="20"/>
              </w:rPr>
              <w:t xml:space="preserve"> instead of MapReduce</w:t>
            </w:r>
          </w:p>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Real time processing capability</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Google, papers in 2004 outlining MapReduce</w:t>
            </w:r>
          </w:p>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Batch Processing</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Speed </w:t>
            </w:r>
          </w:p>
        </w:tc>
        <w:tc>
          <w:tcPr>
            <w:tcW w:w="5220" w:type="dxa"/>
            <w:shd w:val="clear" w:color="auto" w:fill="auto"/>
            <w:tcMar>
              <w:top w:w="72" w:type="dxa"/>
              <w:left w:w="144" w:type="dxa"/>
              <w:bottom w:w="72" w:type="dxa"/>
              <w:right w:w="144" w:type="dxa"/>
            </w:tcMar>
            <w:hideMark/>
          </w:tcPr>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100X in-memory and </w:t>
            </w:r>
          </w:p>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10X on Disk </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Heavy Disk read I/O intensive</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del w:id="3" w:author="chotta-safe" w:date="2017-03-03T20:41:00Z">
              <w:r w:rsidRPr="00FD7A1A" w:rsidDel="0021622F">
                <w:rPr>
                  <w:rFonts w:ascii="Times New Roman" w:eastAsiaTheme="minorHAnsi" w:hAnsi="Times New Roman" w:cs="Times New Roman"/>
                  <w:b/>
                  <w:color w:val="auto"/>
                  <w:sz w:val="20"/>
                  <w:szCs w:val="20"/>
                </w:rPr>
                <w:delText>Easy</w:delText>
              </w:r>
            </w:del>
            <w:ins w:id="4" w:author="chotta-safe" w:date="2017-03-03T20:41:00Z">
              <w:r w:rsidR="0021622F" w:rsidRPr="00FD7A1A">
                <w:rPr>
                  <w:rFonts w:ascii="Times New Roman" w:eastAsiaTheme="minorHAnsi" w:hAnsi="Times New Roman" w:cs="Times New Roman"/>
                  <w:b/>
                  <w:color w:val="auto"/>
                  <w:sz w:val="20"/>
                  <w:szCs w:val="20"/>
                </w:rPr>
                <w:t>Ease</w:t>
              </w:r>
            </w:ins>
            <w:r w:rsidRPr="00FD7A1A">
              <w:rPr>
                <w:rFonts w:ascii="Times New Roman" w:eastAsiaTheme="minorHAnsi" w:hAnsi="Times New Roman" w:cs="Times New Roman"/>
                <w:b/>
                <w:color w:val="auto"/>
                <w:sz w:val="20"/>
                <w:szCs w:val="20"/>
              </w:rPr>
              <w:t xml:space="preserve"> of Use</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hAnsi="Times New Roman" w:cs="Times New Roman"/>
                <w:sz w:val="20"/>
                <w:szCs w:val="20"/>
              </w:rPr>
              <w:t>Easily write application using Java, Scala, Python</w:t>
            </w:r>
            <w:r w:rsidRPr="00FD7A1A">
              <w:rPr>
                <w:rFonts w:ascii="Times New Roman" w:eastAsiaTheme="minorHAnsi" w:hAnsi="Times New Roman" w:cs="Times New Roman"/>
                <w:sz w:val="20"/>
                <w:szCs w:val="20"/>
              </w:rPr>
              <w:t>, R (Functional programming style)</w:t>
            </w:r>
          </w:p>
          <w:p w:rsidR="00C917FA" w:rsidRPr="00FD7A1A" w:rsidRDefault="00C917FA" w:rsidP="00C917FA">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hAnsi="Times New Roman" w:cs="Times New Roman"/>
                <w:sz w:val="20"/>
                <w:szCs w:val="20"/>
              </w:rPr>
              <w:t>Interactive Shell available with Scala and Python</w:t>
            </w:r>
          </w:p>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High level </w:t>
            </w:r>
            <w:r w:rsidRPr="00FD7A1A">
              <w:rPr>
                <w:rFonts w:ascii="Times New Roman" w:hAnsi="Times New Roman" w:cs="Times New Roman"/>
                <w:sz w:val="20"/>
                <w:szCs w:val="20"/>
              </w:rPr>
              <w:t xml:space="preserve">simple map-reduce Operations </w:t>
            </w:r>
          </w:p>
        </w:tc>
        <w:tc>
          <w:tcPr>
            <w:tcW w:w="2970" w:type="dxa"/>
            <w:shd w:val="clear" w:color="auto" w:fill="auto"/>
            <w:tcMar>
              <w:top w:w="72" w:type="dxa"/>
              <w:left w:w="144" w:type="dxa"/>
              <w:bottom w:w="72" w:type="dxa"/>
              <w:right w:w="144" w:type="dxa"/>
            </w:tcMar>
            <w:hideMark/>
          </w:tcPr>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Java</w:t>
            </w:r>
            <w:r w:rsidR="00C917FA" w:rsidRPr="00FD7A1A">
              <w:rPr>
                <w:rFonts w:ascii="Times New Roman" w:eastAsiaTheme="minorHAnsi" w:hAnsi="Times New Roman" w:cs="Times New Roman"/>
                <w:sz w:val="20"/>
                <w:szCs w:val="20"/>
              </w:rPr>
              <w:t xml:space="preserve"> – Imperative programming style</w:t>
            </w:r>
          </w:p>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No shell</w:t>
            </w:r>
          </w:p>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complex map-reduce operations </w:t>
            </w:r>
          </w:p>
        </w:tc>
      </w:tr>
      <w:tr w:rsidR="00B009AB" w:rsidRPr="00FD7A1A" w:rsidTr="00F804C6">
        <w:trPr>
          <w:trHeight w:val="305"/>
        </w:trPr>
        <w:tc>
          <w:tcPr>
            <w:tcW w:w="2340" w:type="dxa"/>
            <w:shd w:val="clear" w:color="auto" w:fill="auto"/>
            <w:tcMar>
              <w:top w:w="72" w:type="dxa"/>
              <w:left w:w="144" w:type="dxa"/>
              <w:bottom w:w="72" w:type="dxa"/>
              <w:right w:w="144" w:type="dxa"/>
            </w:tcMar>
            <w:hideMark/>
          </w:tcPr>
          <w:p w:rsidR="00B009AB" w:rsidRPr="00FD7A1A" w:rsidRDefault="00B009AB" w:rsidP="00780617">
            <w:pPr>
              <w:spacing w:after="200" w:line="276" w:lineRule="auto"/>
              <w:rPr>
                <w:rFonts w:ascii="Times New Roman" w:eastAsiaTheme="minorHAnsi" w:hAnsi="Times New Roman" w:cs="Times New Roman"/>
                <w:b/>
                <w:color w:val="auto"/>
                <w:sz w:val="20"/>
                <w:szCs w:val="20"/>
              </w:rPr>
            </w:pPr>
            <w:r w:rsidRPr="00B009AB">
              <w:rPr>
                <w:rFonts w:ascii="Times New Roman" w:eastAsiaTheme="minorHAnsi" w:hAnsi="Times New Roman" w:cs="Times New Roman"/>
                <w:b/>
                <w:color w:val="auto"/>
                <w:sz w:val="20"/>
                <w:szCs w:val="20"/>
              </w:rPr>
              <w:t>Iterative Workflow</w:t>
            </w:r>
          </w:p>
        </w:tc>
        <w:tc>
          <w:tcPr>
            <w:tcW w:w="5220" w:type="dxa"/>
            <w:shd w:val="clear" w:color="auto" w:fill="auto"/>
            <w:tcMar>
              <w:top w:w="72" w:type="dxa"/>
              <w:left w:w="144" w:type="dxa"/>
              <w:bottom w:w="72" w:type="dxa"/>
              <w:right w:w="144" w:type="dxa"/>
            </w:tcMar>
            <w:hideMark/>
          </w:tcPr>
          <w:p w:rsidR="00B009AB" w:rsidRPr="00FD7A1A" w:rsidRDefault="00B009AB" w:rsidP="00C917FA">
            <w:pPr>
              <w:pStyle w:val="ListParagraph"/>
              <w:widowControl/>
              <w:numPr>
                <w:ilvl w:val="0"/>
                <w:numId w:val="19"/>
              </w:numPr>
              <w:spacing w:after="0" w:line="240" w:lineRule="auto"/>
              <w:rPr>
                <w:rFonts w:ascii="Times New Roman" w:eastAsiaTheme="minorHAnsi" w:hAnsi="Times New Roman" w:cs="Times New Roman"/>
                <w:color w:val="auto"/>
                <w:sz w:val="20"/>
                <w:szCs w:val="20"/>
              </w:rPr>
            </w:pPr>
            <w:r w:rsidRPr="00B009AB">
              <w:rPr>
                <w:rFonts w:ascii="Times New Roman" w:eastAsiaTheme="minorHAnsi" w:hAnsi="Times New Roman" w:cs="Times New Roman"/>
                <w:color w:val="auto"/>
                <w:sz w:val="20"/>
                <w:szCs w:val="20"/>
              </w:rPr>
              <w:t xml:space="preserve">Great at Iterative </w:t>
            </w:r>
            <w:del w:id="5" w:author="chotta-safe" w:date="2017-03-03T20:43:00Z">
              <w:r w:rsidRPr="00B009AB" w:rsidDel="0021622F">
                <w:rPr>
                  <w:rFonts w:ascii="Times New Roman" w:eastAsiaTheme="minorHAnsi" w:hAnsi="Times New Roman" w:cs="Times New Roman"/>
                  <w:color w:val="auto"/>
                  <w:sz w:val="20"/>
                  <w:szCs w:val="20"/>
                </w:rPr>
                <w:delText>workloads(</w:delText>
              </w:r>
            </w:del>
            <w:ins w:id="6" w:author="chotta-safe" w:date="2017-03-03T20:43:00Z">
              <w:r w:rsidR="0021622F" w:rsidRPr="00B009AB">
                <w:rPr>
                  <w:rFonts w:ascii="Times New Roman" w:eastAsiaTheme="minorHAnsi" w:hAnsi="Times New Roman" w:cs="Times New Roman"/>
                  <w:color w:val="auto"/>
                  <w:sz w:val="20"/>
                  <w:szCs w:val="20"/>
                </w:rPr>
                <w:t>workloads (</w:t>
              </w:r>
            </w:ins>
            <w:r w:rsidRPr="00B009AB">
              <w:rPr>
                <w:rFonts w:ascii="Times New Roman" w:eastAsiaTheme="minorHAnsi" w:hAnsi="Times New Roman" w:cs="Times New Roman"/>
                <w:color w:val="auto"/>
                <w:sz w:val="20"/>
                <w:szCs w:val="20"/>
              </w:rPr>
              <w:t xml:space="preserve">Machine </w:t>
            </w:r>
            <w:proofErr w:type="gramStart"/>
            <w:r w:rsidRPr="00B009AB">
              <w:rPr>
                <w:rFonts w:ascii="Times New Roman" w:eastAsiaTheme="minorHAnsi" w:hAnsi="Times New Roman" w:cs="Times New Roman"/>
                <w:color w:val="auto"/>
                <w:sz w:val="20"/>
                <w:szCs w:val="20"/>
              </w:rPr>
              <w:t>learning ..</w:t>
            </w:r>
            <w:proofErr w:type="gramEnd"/>
            <w:r w:rsidRPr="00B009AB">
              <w:rPr>
                <w:rFonts w:ascii="Times New Roman" w:eastAsiaTheme="minorHAnsi" w:hAnsi="Times New Roman" w:cs="Times New Roman"/>
                <w:color w:val="auto"/>
                <w:sz w:val="20"/>
                <w:szCs w:val="20"/>
              </w:rPr>
              <w:t>etc)</w:t>
            </w:r>
          </w:p>
        </w:tc>
        <w:tc>
          <w:tcPr>
            <w:tcW w:w="2970" w:type="dxa"/>
            <w:shd w:val="clear" w:color="auto" w:fill="auto"/>
            <w:tcMar>
              <w:top w:w="72" w:type="dxa"/>
              <w:left w:w="144" w:type="dxa"/>
              <w:bottom w:w="72" w:type="dxa"/>
              <w:right w:w="144" w:type="dxa"/>
            </w:tcMar>
            <w:hideMark/>
          </w:tcPr>
          <w:p w:rsidR="00B009AB" w:rsidRPr="00FD7A1A" w:rsidRDefault="00B009AB" w:rsidP="00C917FA">
            <w:pPr>
              <w:pStyle w:val="ListParagraph"/>
              <w:widowControl/>
              <w:numPr>
                <w:ilvl w:val="0"/>
                <w:numId w:val="19"/>
              </w:numPr>
              <w:spacing w:after="0" w:line="240" w:lineRule="auto"/>
              <w:rPr>
                <w:rFonts w:ascii="Times New Roman" w:eastAsiaTheme="minorHAnsi" w:hAnsi="Times New Roman" w:cs="Times New Roman"/>
                <w:color w:val="auto"/>
                <w:sz w:val="20"/>
                <w:szCs w:val="20"/>
              </w:rPr>
            </w:pPr>
            <w:r w:rsidRPr="00B009AB">
              <w:rPr>
                <w:rFonts w:ascii="Times New Roman" w:eastAsiaTheme="minorHAnsi" w:hAnsi="Times New Roman" w:cs="Times New Roman"/>
                <w:color w:val="auto"/>
                <w:sz w:val="20"/>
                <w:szCs w:val="20"/>
              </w:rPr>
              <w:t>Not ideal for iterative work</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 xml:space="preserve">Tools  </w:t>
            </w:r>
          </w:p>
        </w:tc>
        <w:tc>
          <w:tcPr>
            <w:tcW w:w="5220" w:type="dxa"/>
            <w:shd w:val="clear" w:color="auto" w:fill="auto"/>
            <w:tcMar>
              <w:top w:w="72" w:type="dxa"/>
              <w:left w:w="144" w:type="dxa"/>
              <w:bottom w:w="72" w:type="dxa"/>
              <w:right w:w="144" w:type="dxa"/>
            </w:tcMar>
            <w:hideMark/>
          </w:tcPr>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Well integrated </w:t>
            </w:r>
            <w:r w:rsidR="00C917FA" w:rsidRPr="00FD7A1A">
              <w:rPr>
                <w:rFonts w:ascii="Times New Roman" w:eastAsiaTheme="minorHAnsi" w:hAnsi="Times New Roman" w:cs="Times New Roman"/>
                <w:sz w:val="20"/>
                <w:szCs w:val="20"/>
              </w:rPr>
              <w:t>tools (Spark SQL, Streaming,  Mlib and GraphX</w:t>
            </w:r>
            <w:r w:rsidRPr="00FD7A1A">
              <w:rPr>
                <w:rFonts w:ascii="Times New Roman" w:eastAsiaTheme="minorHAnsi" w:hAnsi="Times New Roman" w:cs="Times New Roman"/>
                <w:color w:val="auto"/>
                <w:sz w:val="20"/>
                <w:szCs w:val="20"/>
              </w:rPr>
              <w:t xml:space="preserve">) to develop complex analytical application </w:t>
            </w:r>
          </w:p>
        </w:tc>
        <w:tc>
          <w:tcPr>
            <w:tcW w:w="2970" w:type="dxa"/>
            <w:shd w:val="clear" w:color="auto" w:fill="auto"/>
            <w:tcMar>
              <w:top w:w="72" w:type="dxa"/>
              <w:left w:w="144" w:type="dxa"/>
              <w:bottom w:w="72" w:type="dxa"/>
              <w:right w:w="144" w:type="dxa"/>
            </w:tcMar>
            <w:hideMark/>
          </w:tcPr>
          <w:p w:rsidR="00780617" w:rsidRPr="00FD7A1A" w:rsidRDefault="00780617"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Loosely coupled large set of tools, but matured </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Deployment</w:t>
            </w:r>
          </w:p>
        </w:tc>
        <w:tc>
          <w:tcPr>
            <w:tcW w:w="5220" w:type="dxa"/>
            <w:shd w:val="clear" w:color="auto" w:fill="auto"/>
            <w:tcMar>
              <w:top w:w="72" w:type="dxa"/>
              <w:left w:w="144" w:type="dxa"/>
              <w:bottom w:w="72" w:type="dxa"/>
              <w:right w:w="144" w:type="dxa"/>
            </w:tcMar>
            <w:hideMark/>
          </w:tcPr>
          <w:p w:rsidR="00780617" w:rsidRPr="00FD7A1A" w:rsidRDefault="00FC68BE" w:rsidP="002813F2">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Hadoop YARN,</w:t>
            </w:r>
            <w:r w:rsidR="00780617" w:rsidRPr="00FD7A1A">
              <w:rPr>
                <w:rFonts w:ascii="Times New Roman" w:eastAsiaTheme="minorHAnsi" w:hAnsi="Times New Roman" w:cs="Times New Roman"/>
                <w:color w:val="auto"/>
                <w:sz w:val="20"/>
                <w:szCs w:val="20"/>
              </w:rPr>
              <w:t xml:space="preserve"> </w:t>
            </w:r>
            <w:r w:rsidR="00C917FA" w:rsidRPr="00FD7A1A">
              <w:rPr>
                <w:rFonts w:ascii="Times New Roman" w:eastAsiaTheme="minorHAnsi" w:hAnsi="Times New Roman" w:cs="Times New Roman"/>
                <w:sz w:val="20"/>
                <w:szCs w:val="20"/>
              </w:rPr>
              <w:t>Mesos</w:t>
            </w:r>
            <w:r w:rsidR="00780617" w:rsidRPr="00FD7A1A">
              <w:rPr>
                <w:rFonts w:ascii="Times New Roman" w:eastAsiaTheme="minorHAnsi" w:hAnsi="Times New Roman" w:cs="Times New Roman"/>
                <w:color w:val="auto"/>
                <w:sz w:val="20"/>
                <w:szCs w:val="20"/>
              </w:rPr>
              <w:t>,  Amazon-EC2</w:t>
            </w:r>
          </w:p>
        </w:tc>
        <w:tc>
          <w:tcPr>
            <w:tcW w:w="2970" w:type="dxa"/>
            <w:shd w:val="clear" w:color="auto" w:fill="auto"/>
            <w:tcMar>
              <w:top w:w="72" w:type="dxa"/>
              <w:left w:w="144" w:type="dxa"/>
              <w:bottom w:w="72" w:type="dxa"/>
              <w:right w:w="144" w:type="dxa"/>
            </w:tcMar>
            <w:hideMark/>
          </w:tcPr>
          <w:p w:rsidR="00780617" w:rsidRPr="00FD7A1A" w:rsidRDefault="00C917FA" w:rsidP="00FC68BE">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Usually use </w:t>
            </w:r>
            <w:r w:rsidR="00FC68BE" w:rsidRPr="00FD7A1A">
              <w:rPr>
                <w:rFonts w:ascii="Times New Roman" w:eastAsiaTheme="minorHAnsi" w:hAnsi="Times New Roman" w:cs="Times New Roman"/>
                <w:sz w:val="20"/>
                <w:szCs w:val="20"/>
              </w:rPr>
              <w:t>O</w:t>
            </w:r>
            <w:r w:rsidRPr="00FD7A1A">
              <w:rPr>
                <w:rFonts w:ascii="Times New Roman" w:eastAsiaTheme="minorHAnsi" w:hAnsi="Times New Roman" w:cs="Times New Roman"/>
                <w:sz w:val="20"/>
                <w:szCs w:val="20"/>
              </w:rPr>
              <w:t>ozie and Azkaban to create workflow</w:t>
            </w:r>
          </w:p>
        </w:tc>
      </w:tr>
      <w:tr w:rsidR="00C917FA" w:rsidRPr="00FD7A1A" w:rsidTr="00F804C6">
        <w:trPr>
          <w:trHeight w:val="565"/>
        </w:trPr>
        <w:tc>
          <w:tcPr>
            <w:tcW w:w="2340" w:type="dxa"/>
            <w:shd w:val="clear" w:color="auto" w:fill="auto"/>
            <w:tcMar>
              <w:top w:w="72" w:type="dxa"/>
              <w:left w:w="144" w:type="dxa"/>
              <w:bottom w:w="72" w:type="dxa"/>
              <w:right w:w="144" w:type="dxa"/>
            </w:tcMar>
            <w:hideMark/>
          </w:tcPr>
          <w:p w:rsidR="00780617" w:rsidRPr="00FD7A1A" w:rsidRDefault="00C917FA" w:rsidP="00780617">
            <w:pPr>
              <w:spacing w:after="200" w:line="276" w:lineRule="auto"/>
              <w:rPr>
                <w:rFonts w:ascii="Times New Roman" w:eastAsiaTheme="minorHAnsi" w:hAnsi="Times New Roman" w:cs="Times New Roman"/>
                <w:b/>
                <w:sz w:val="20"/>
                <w:szCs w:val="20"/>
              </w:rPr>
            </w:pPr>
            <w:r w:rsidRPr="00FD7A1A">
              <w:rPr>
                <w:rFonts w:ascii="Times New Roman" w:eastAsiaTheme="minorHAnsi" w:hAnsi="Times New Roman" w:cs="Times New Roman"/>
                <w:b/>
                <w:color w:val="auto"/>
                <w:sz w:val="20"/>
                <w:szCs w:val="20"/>
              </w:rPr>
              <w:t>Data Source</w:t>
            </w:r>
          </w:p>
        </w:tc>
        <w:tc>
          <w:tcPr>
            <w:tcW w:w="5220" w:type="dxa"/>
            <w:shd w:val="clear" w:color="auto" w:fill="auto"/>
            <w:tcMar>
              <w:top w:w="72" w:type="dxa"/>
              <w:left w:w="144" w:type="dxa"/>
              <w:bottom w:w="72" w:type="dxa"/>
              <w:right w:w="144" w:type="dxa"/>
            </w:tcMar>
            <w:hideMark/>
          </w:tcPr>
          <w:p w:rsidR="00780617" w:rsidRPr="00FD7A1A" w:rsidRDefault="00780617" w:rsidP="0021622F">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color w:val="auto"/>
                <w:sz w:val="20"/>
                <w:szCs w:val="20"/>
              </w:rPr>
              <w:t xml:space="preserve">HDFS(Hadoop), HBase, Cassandra, </w:t>
            </w:r>
            <w:r w:rsidR="00C917FA" w:rsidRPr="00FD7A1A">
              <w:rPr>
                <w:rFonts w:ascii="Times New Roman" w:eastAsiaTheme="minorHAnsi" w:hAnsi="Times New Roman" w:cs="Times New Roman"/>
                <w:sz w:val="20"/>
                <w:szCs w:val="20"/>
              </w:rPr>
              <w:t xml:space="preserve">MongoDB, </w:t>
            </w:r>
            <w:r w:rsidRPr="00FD7A1A">
              <w:rPr>
                <w:rFonts w:ascii="Times New Roman" w:eastAsiaTheme="minorHAnsi" w:hAnsi="Times New Roman" w:cs="Times New Roman"/>
                <w:color w:val="auto"/>
                <w:sz w:val="20"/>
                <w:szCs w:val="20"/>
              </w:rPr>
              <w:t>Amazon-S3</w:t>
            </w:r>
            <w:r w:rsidR="00C917FA" w:rsidRPr="00FD7A1A">
              <w:rPr>
                <w:rFonts w:ascii="Times New Roman" w:eastAsiaTheme="minorHAnsi" w:hAnsi="Times New Roman" w:cs="Times New Roman"/>
                <w:sz w:val="20"/>
                <w:szCs w:val="20"/>
              </w:rPr>
              <w:t xml:space="preserve">, RDBMS, file, socket, </w:t>
            </w:r>
            <w:del w:id="7" w:author="chotta-safe" w:date="2017-03-03T20:43:00Z">
              <w:r w:rsidR="00C917FA" w:rsidRPr="00FD7A1A" w:rsidDel="0021622F">
                <w:rPr>
                  <w:rFonts w:ascii="Times New Roman" w:eastAsiaTheme="minorHAnsi" w:hAnsi="Times New Roman" w:cs="Times New Roman"/>
                  <w:sz w:val="20"/>
                  <w:szCs w:val="20"/>
                </w:rPr>
                <w:delText>tweeter</w:delText>
              </w:r>
            </w:del>
            <w:ins w:id="8" w:author="chotta-safe" w:date="2017-03-03T20:43:00Z">
              <w:r w:rsidR="0021622F">
                <w:rPr>
                  <w:rFonts w:ascii="Times New Roman" w:eastAsiaTheme="minorHAnsi" w:hAnsi="Times New Roman" w:cs="Times New Roman"/>
                  <w:sz w:val="20"/>
                  <w:szCs w:val="20"/>
                </w:rPr>
                <w:t>Twitter</w:t>
              </w:r>
            </w:ins>
          </w:p>
        </w:tc>
        <w:tc>
          <w:tcPr>
            <w:tcW w:w="2970" w:type="dxa"/>
            <w:shd w:val="clear" w:color="auto" w:fill="auto"/>
            <w:tcMar>
              <w:top w:w="72" w:type="dxa"/>
              <w:left w:w="144" w:type="dxa"/>
              <w:bottom w:w="72" w:type="dxa"/>
              <w:right w:w="144" w:type="dxa"/>
            </w:tcMar>
            <w:hideMark/>
          </w:tcPr>
          <w:p w:rsidR="00780617"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RDBMS (using sqoop), streaming using FLUME</w:t>
            </w:r>
          </w:p>
        </w:tc>
      </w:tr>
      <w:tr w:rsidR="00C917FA" w:rsidRPr="00FD7A1A" w:rsidTr="00F804C6">
        <w:trPr>
          <w:trHeight w:val="1055"/>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Applications</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Spark ‘Application’ is higher level of Unit,  runs multiple jobs in sequence or parallel</w:t>
            </w:r>
          </w:p>
          <w:p w:rsidR="00C917FA" w:rsidRPr="00F91676" w:rsidRDefault="00C917FA" w:rsidP="00F91676">
            <w:pPr>
              <w:pStyle w:val="ListParagraph"/>
              <w:widowControl/>
              <w:numPr>
                <w:ilvl w:val="0"/>
                <w:numId w:val="19"/>
              </w:numPr>
              <w:spacing w:after="0" w:line="240" w:lineRule="auto"/>
              <w:rPr>
                <w:rFonts w:ascii="Times New Roman" w:hAnsi="Times New Roman" w:cs="Times New Roman"/>
                <w:sz w:val="20"/>
                <w:szCs w:val="20"/>
              </w:rPr>
            </w:pPr>
            <w:r w:rsidRPr="00FD7A1A">
              <w:rPr>
                <w:rFonts w:ascii="Times New Roman" w:eastAsiaTheme="minorHAnsi" w:hAnsi="Times New Roman" w:cs="Times New Roman"/>
                <w:sz w:val="20"/>
                <w:szCs w:val="20"/>
              </w:rPr>
              <w:t>Application process</w:t>
            </w:r>
            <w:ins w:id="9" w:author="chotta-safe" w:date="2017-03-03T20:44:00Z">
              <w:r w:rsidR="0021622F">
                <w:rPr>
                  <w:rFonts w:ascii="Times New Roman" w:eastAsiaTheme="minorHAnsi" w:hAnsi="Times New Roman" w:cs="Times New Roman"/>
                  <w:sz w:val="20"/>
                  <w:szCs w:val="20"/>
                </w:rPr>
                <w:t>es</w:t>
              </w:r>
            </w:ins>
            <w:r w:rsidRPr="00FD7A1A">
              <w:rPr>
                <w:rFonts w:ascii="Times New Roman" w:eastAsiaTheme="minorHAnsi" w:hAnsi="Times New Roman" w:cs="Times New Roman"/>
                <w:sz w:val="20"/>
                <w:szCs w:val="20"/>
              </w:rPr>
              <w:t xml:space="preserve">  are called executors, run</w:t>
            </w:r>
            <w:del w:id="10" w:author="chotta-safe" w:date="2017-03-03T20:44:00Z">
              <w:r w:rsidRPr="00FD7A1A" w:rsidDel="0021622F">
                <w:rPr>
                  <w:rFonts w:ascii="Times New Roman" w:eastAsiaTheme="minorHAnsi" w:hAnsi="Times New Roman" w:cs="Times New Roman"/>
                  <w:sz w:val="20"/>
                  <w:szCs w:val="20"/>
                </w:rPr>
                <w:delText>s</w:delText>
              </w:r>
            </w:del>
            <w:r w:rsidRPr="00FD7A1A">
              <w:rPr>
                <w:rFonts w:ascii="Times New Roman" w:eastAsiaTheme="minorHAnsi" w:hAnsi="Times New Roman" w:cs="Times New Roman"/>
                <w:sz w:val="20"/>
                <w:szCs w:val="20"/>
              </w:rPr>
              <w:t xml:space="preserve"> on clusters(workers)</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Hadoop ‘job’ is higher level unit</w:t>
            </w:r>
            <w:ins w:id="11" w:author="chotta-safe" w:date="2017-03-03T20:47:00Z">
              <w:r w:rsidR="0021622F">
                <w:rPr>
                  <w:rFonts w:ascii="Times New Roman" w:eastAsiaTheme="minorHAnsi" w:hAnsi="Times New Roman" w:cs="Times New Roman"/>
                  <w:sz w:val="20"/>
                  <w:szCs w:val="20"/>
                </w:rPr>
                <w:t>;</w:t>
              </w:r>
            </w:ins>
            <w:del w:id="12" w:author="chotta-safe" w:date="2017-03-03T20:45:00Z">
              <w:r w:rsidRPr="00FD7A1A" w:rsidDel="0021622F">
                <w:rPr>
                  <w:rFonts w:ascii="Times New Roman" w:eastAsiaTheme="minorHAnsi" w:hAnsi="Times New Roman" w:cs="Times New Roman"/>
                  <w:sz w:val="20"/>
                  <w:szCs w:val="20"/>
                </w:rPr>
                <w:delText xml:space="preserve"> </w:delText>
              </w:r>
            </w:del>
            <w:r w:rsidRPr="00FD7A1A">
              <w:rPr>
                <w:rFonts w:ascii="Times New Roman" w:eastAsiaTheme="minorHAnsi" w:hAnsi="Times New Roman" w:cs="Times New Roman"/>
                <w:sz w:val="20"/>
                <w:szCs w:val="20"/>
              </w:rPr>
              <w:t xml:space="preserve"> </w:t>
            </w:r>
            <w:ins w:id="13" w:author="chotta-safe" w:date="2017-03-03T20:45:00Z">
              <w:r w:rsidR="0021622F">
                <w:rPr>
                  <w:rFonts w:ascii="Times New Roman" w:eastAsiaTheme="minorHAnsi" w:hAnsi="Times New Roman" w:cs="Times New Roman"/>
                  <w:sz w:val="20"/>
                  <w:szCs w:val="20"/>
                </w:rPr>
                <w:t>P</w:t>
              </w:r>
            </w:ins>
            <w:del w:id="14" w:author="chotta-safe" w:date="2017-03-03T20:45:00Z">
              <w:r w:rsidRPr="00FD7A1A" w:rsidDel="0021622F">
                <w:rPr>
                  <w:rFonts w:ascii="Times New Roman" w:eastAsiaTheme="minorHAnsi" w:hAnsi="Times New Roman" w:cs="Times New Roman"/>
                  <w:sz w:val="20"/>
                  <w:szCs w:val="20"/>
                </w:rPr>
                <w:delText>p</w:delText>
              </w:r>
            </w:del>
            <w:r w:rsidRPr="00FD7A1A">
              <w:rPr>
                <w:rFonts w:ascii="Times New Roman" w:eastAsiaTheme="minorHAnsi" w:hAnsi="Times New Roman" w:cs="Times New Roman"/>
                <w:sz w:val="20"/>
                <w:szCs w:val="20"/>
              </w:rPr>
              <w:t>rocess</w:t>
            </w:r>
            <w:ins w:id="15" w:author="chotta-safe" w:date="2017-03-03T20:46:00Z">
              <w:r w:rsidR="0021622F">
                <w:rPr>
                  <w:rFonts w:ascii="Times New Roman" w:eastAsiaTheme="minorHAnsi" w:hAnsi="Times New Roman" w:cs="Times New Roman"/>
                  <w:sz w:val="20"/>
                  <w:szCs w:val="20"/>
                </w:rPr>
                <w:t>es</w:t>
              </w:r>
            </w:ins>
            <w:r w:rsidRPr="00FD7A1A">
              <w:rPr>
                <w:rFonts w:ascii="Times New Roman" w:eastAsiaTheme="minorHAnsi" w:hAnsi="Times New Roman" w:cs="Times New Roman"/>
                <w:sz w:val="20"/>
                <w:szCs w:val="20"/>
              </w:rPr>
              <w:t xml:space="preserve"> data with </w:t>
            </w:r>
            <w:ins w:id="16" w:author="chotta-safe" w:date="2017-03-03T20:46:00Z">
              <w:r w:rsidR="0021622F">
                <w:rPr>
                  <w:rFonts w:ascii="Times New Roman" w:eastAsiaTheme="minorHAnsi" w:hAnsi="Times New Roman" w:cs="Times New Roman"/>
                  <w:sz w:val="20"/>
                  <w:szCs w:val="20"/>
                </w:rPr>
                <w:t>MapR</w:t>
              </w:r>
            </w:ins>
            <w:del w:id="17" w:author="chotta-safe" w:date="2017-03-03T20:46:00Z">
              <w:r w:rsidRPr="00FD7A1A" w:rsidDel="0021622F">
                <w:rPr>
                  <w:rFonts w:ascii="Times New Roman" w:eastAsiaTheme="minorHAnsi" w:hAnsi="Times New Roman" w:cs="Times New Roman"/>
                  <w:sz w:val="20"/>
                  <w:szCs w:val="20"/>
                </w:rPr>
                <w:delText>map r</w:delText>
              </w:r>
            </w:del>
            <w:r w:rsidRPr="00FD7A1A">
              <w:rPr>
                <w:rFonts w:ascii="Times New Roman" w:eastAsiaTheme="minorHAnsi" w:hAnsi="Times New Roman" w:cs="Times New Roman"/>
                <w:sz w:val="20"/>
                <w:szCs w:val="20"/>
              </w:rPr>
              <w:t xml:space="preserve">educe and writes data to  storage </w:t>
            </w:r>
          </w:p>
        </w:tc>
      </w:tr>
      <w:tr w:rsidR="00C917FA" w:rsidRPr="00FD7A1A" w:rsidTr="00F804C6">
        <w:trPr>
          <w:trHeight w:val="574"/>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Executors</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Executors can run multiple tasks in a single processor</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Each </w:t>
            </w:r>
            <w:ins w:id="18" w:author="chotta-safe" w:date="2017-03-03T20:46:00Z">
              <w:r w:rsidR="0021622F">
                <w:rPr>
                  <w:rFonts w:ascii="Times New Roman" w:eastAsiaTheme="minorHAnsi" w:hAnsi="Times New Roman" w:cs="Times New Roman"/>
                  <w:sz w:val="20"/>
                  <w:szCs w:val="20"/>
                </w:rPr>
                <w:t>M</w:t>
              </w:r>
            </w:ins>
            <w:del w:id="19" w:author="chotta-safe" w:date="2017-03-03T20:46:00Z">
              <w:r w:rsidRPr="00FD7A1A" w:rsidDel="0021622F">
                <w:rPr>
                  <w:rFonts w:ascii="Times New Roman" w:eastAsiaTheme="minorHAnsi" w:hAnsi="Times New Roman" w:cs="Times New Roman"/>
                  <w:sz w:val="20"/>
                  <w:szCs w:val="20"/>
                </w:rPr>
                <w:delText>m</w:delText>
              </w:r>
            </w:del>
            <w:r w:rsidRPr="00FD7A1A">
              <w:rPr>
                <w:rFonts w:ascii="Times New Roman" w:eastAsiaTheme="minorHAnsi" w:hAnsi="Times New Roman" w:cs="Times New Roman"/>
                <w:sz w:val="20"/>
                <w:szCs w:val="20"/>
              </w:rPr>
              <w:t>apReduce runs in  its own processor</w:t>
            </w:r>
          </w:p>
        </w:tc>
      </w:tr>
      <w:tr w:rsidR="00985380" w:rsidRPr="00FD7A1A" w:rsidTr="00F804C6">
        <w:trPr>
          <w:trHeight w:val="574"/>
        </w:trPr>
        <w:tc>
          <w:tcPr>
            <w:tcW w:w="2340" w:type="dxa"/>
            <w:shd w:val="clear" w:color="auto" w:fill="auto"/>
            <w:tcMar>
              <w:top w:w="72" w:type="dxa"/>
              <w:left w:w="144" w:type="dxa"/>
              <w:bottom w:w="72" w:type="dxa"/>
              <w:right w:w="144" w:type="dxa"/>
            </w:tcMar>
            <w:hideMark/>
          </w:tcPr>
          <w:p w:rsidR="00985380" w:rsidRPr="00FD7A1A" w:rsidRDefault="00985380" w:rsidP="00780617">
            <w:pPr>
              <w:spacing w:after="200" w:line="276" w:lineRule="auto"/>
              <w:rPr>
                <w:rFonts w:ascii="Times New Roman" w:hAnsi="Times New Roman" w:cs="Times New Roman"/>
                <w:b/>
                <w:sz w:val="20"/>
                <w:szCs w:val="20"/>
              </w:rPr>
            </w:pPr>
            <w:r>
              <w:rPr>
                <w:rFonts w:ascii="Times New Roman" w:hAnsi="Times New Roman" w:cs="Times New Roman"/>
                <w:b/>
                <w:sz w:val="20"/>
                <w:szCs w:val="20"/>
              </w:rPr>
              <w:lastRenderedPageBreak/>
              <w:t>Shuffle</w:t>
            </w:r>
          </w:p>
        </w:tc>
        <w:tc>
          <w:tcPr>
            <w:tcW w:w="5220" w:type="dxa"/>
            <w:shd w:val="clear" w:color="auto" w:fill="auto"/>
            <w:tcMar>
              <w:top w:w="72" w:type="dxa"/>
              <w:left w:w="144" w:type="dxa"/>
              <w:bottom w:w="72" w:type="dxa"/>
              <w:right w:w="144" w:type="dxa"/>
            </w:tcMar>
            <w:hideMark/>
          </w:tcPr>
          <w:p w:rsidR="00985380" w:rsidRPr="00FD7A1A" w:rsidRDefault="00985380" w:rsidP="0021622F">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 xml:space="preserve">Doesn’t </w:t>
            </w:r>
            <w:ins w:id="20" w:author="chotta-safe" w:date="2017-03-03T20:48:00Z">
              <w:r w:rsidR="0021622F">
                <w:rPr>
                  <w:rFonts w:ascii="Times New Roman" w:eastAsiaTheme="minorHAnsi" w:hAnsi="Times New Roman" w:cs="Times New Roman"/>
                  <w:sz w:val="20"/>
                  <w:szCs w:val="20"/>
                </w:rPr>
                <w:t>unless and until</w:t>
              </w:r>
            </w:ins>
            <w:del w:id="21" w:author="chotta-safe" w:date="2017-03-03T20:48:00Z">
              <w:r w:rsidDel="0021622F">
                <w:rPr>
                  <w:rFonts w:ascii="Times New Roman" w:eastAsiaTheme="minorHAnsi" w:hAnsi="Times New Roman" w:cs="Times New Roman"/>
                  <w:sz w:val="20"/>
                  <w:szCs w:val="20"/>
                </w:rPr>
                <w:delText>till unless</w:delText>
              </w:r>
            </w:del>
            <w:ins w:id="22" w:author="chotta-safe" w:date="2017-03-03T20:49:00Z">
              <w:r w:rsidR="0021622F">
                <w:rPr>
                  <w:rFonts w:ascii="Times New Roman" w:eastAsiaTheme="minorHAnsi" w:hAnsi="Times New Roman" w:cs="Times New Roman"/>
                  <w:sz w:val="20"/>
                  <w:szCs w:val="20"/>
                </w:rPr>
                <w:t xml:space="preserve"> </w:t>
              </w:r>
            </w:ins>
            <w:del w:id="23" w:author="chotta-safe" w:date="2017-03-03T20:48:00Z">
              <w:r w:rsidDel="0021622F">
                <w:rPr>
                  <w:rFonts w:ascii="Times New Roman" w:eastAsiaTheme="minorHAnsi" w:hAnsi="Times New Roman" w:cs="Times New Roman"/>
                  <w:sz w:val="20"/>
                  <w:szCs w:val="20"/>
                </w:rPr>
                <w:delText xml:space="preserve"> </w:delText>
              </w:r>
            </w:del>
            <w:r>
              <w:rPr>
                <w:rFonts w:ascii="Times New Roman" w:eastAsiaTheme="minorHAnsi" w:hAnsi="Times New Roman" w:cs="Times New Roman"/>
                <w:sz w:val="20"/>
                <w:szCs w:val="20"/>
              </w:rPr>
              <w:t>the number of partitions is above the configured threshold (200 by default)</w:t>
            </w:r>
          </w:p>
        </w:tc>
        <w:tc>
          <w:tcPr>
            <w:tcW w:w="2970" w:type="dxa"/>
            <w:shd w:val="clear" w:color="auto" w:fill="auto"/>
            <w:tcMar>
              <w:top w:w="72" w:type="dxa"/>
              <w:left w:w="144" w:type="dxa"/>
              <w:bottom w:w="72" w:type="dxa"/>
              <w:right w:w="144" w:type="dxa"/>
            </w:tcMar>
            <w:hideMark/>
          </w:tcPr>
          <w:p w:rsidR="00985380" w:rsidRPr="00FD7A1A" w:rsidRDefault="00985380"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Pr>
                <w:rFonts w:ascii="Times New Roman" w:eastAsiaTheme="minorHAnsi" w:hAnsi="Times New Roman" w:cs="Times New Roman"/>
                <w:sz w:val="20"/>
                <w:szCs w:val="20"/>
              </w:rPr>
              <w:t>Always sorts its partition during shuffle</w:t>
            </w:r>
          </w:p>
        </w:tc>
      </w:tr>
      <w:tr w:rsidR="00C917FA" w:rsidRPr="00FD7A1A" w:rsidTr="00F804C6">
        <w:trPr>
          <w:trHeight w:val="1078"/>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Shared Variable</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Broadcast variables: Read-only(look-up) variable, ships only once to worker</w:t>
            </w:r>
          </w:p>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Accumulators: Workers add values and driver reads the data, and fault tolerant</w:t>
            </w:r>
          </w:p>
        </w:tc>
        <w:tc>
          <w:tcPr>
            <w:tcW w:w="2970" w:type="dxa"/>
            <w:shd w:val="clear" w:color="auto" w:fill="auto"/>
            <w:tcMar>
              <w:top w:w="72" w:type="dxa"/>
              <w:left w:w="144" w:type="dxa"/>
              <w:bottom w:w="72" w:type="dxa"/>
              <w:right w:w="144" w:type="dxa"/>
            </w:tcMar>
            <w:hideMark/>
          </w:tcPr>
          <w:p w:rsidR="00C917FA" w:rsidRPr="00FD7A1A" w:rsidRDefault="00C917FA" w:rsidP="0021622F">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Hadoop counter </w:t>
            </w:r>
            <w:del w:id="24" w:author="chotta-safe" w:date="2017-03-03T20:47:00Z">
              <w:r w:rsidRPr="00FD7A1A" w:rsidDel="0021622F">
                <w:rPr>
                  <w:rFonts w:ascii="Times New Roman" w:eastAsiaTheme="minorHAnsi" w:hAnsi="Times New Roman" w:cs="Times New Roman"/>
                  <w:sz w:val="20"/>
                  <w:szCs w:val="20"/>
                </w:rPr>
                <w:delText xml:space="preserve">have </w:delText>
              </w:r>
            </w:del>
            <w:ins w:id="25" w:author="chotta-safe" w:date="2017-03-03T20:47:00Z">
              <w:r w:rsidR="0021622F">
                <w:rPr>
                  <w:rFonts w:ascii="Times New Roman" w:eastAsiaTheme="minorHAnsi" w:hAnsi="Times New Roman" w:cs="Times New Roman"/>
                  <w:sz w:val="20"/>
                  <w:szCs w:val="20"/>
                </w:rPr>
                <w:t>has</w:t>
              </w:r>
              <w:r w:rsidR="0021622F" w:rsidRPr="00FD7A1A">
                <w:rPr>
                  <w:rFonts w:ascii="Times New Roman" w:eastAsiaTheme="minorHAnsi" w:hAnsi="Times New Roman" w:cs="Times New Roman"/>
                  <w:sz w:val="20"/>
                  <w:szCs w:val="20"/>
                </w:rPr>
                <w:t xml:space="preserve"> </w:t>
              </w:r>
            </w:ins>
            <w:r w:rsidRPr="00FD7A1A">
              <w:rPr>
                <w:rFonts w:ascii="Times New Roman" w:eastAsiaTheme="minorHAnsi" w:hAnsi="Times New Roman" w:cs="Times New Roman"/>
                <w:sz w:val="20"/>
                <w:szCs w:val="20"/>
              </w:rPr>
              <w:t xml:space="preserve">additional (system ) metric counters like  ‘Map input records’ </w:t>
            </w:r>
          </w:p>
        </w:tc>
      </w:tr>
      <w:tr w:rsidR="00C917FA" w:rsidRPr="00FD7A1A" w:rsidTr="00F804C6">
        <w:trPr>
          <w:trHeight w:val="727"/>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 xml:space="preserve">Persisting/Caching RDD </w:t>
            </w:r>
          </w:p>
        </w:tc>
        <w:tc>
          <w:tcPr>
            <w:tcW w:w="5220" w:type="dxa"/>
            <w:shd w:val="clear" w:color="auto" w:fill="auto"/>
            <w:tcMar>
              <w:top w:w="72" w:type="dxa"/>
              <w:left w:w="144" w:type="dxa"/>
              <w:bottom w:w="72" w:type="dxa"/>
              <w:right w:w="144" w:type="dxa"/>
            </w:tcMar>
            <w:hideMark/>
          </w:tcPr>
          <w:p w:rsidR="00C917FA" w:rsidRPr="00FD7A1A" w:rsidRDefault="00C917FA" w:rsidP="0021622F">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Cached RDDs</w:t>
            </w:r>
            <w:del w:id="26" w:author="chotta-safe" w:date="2017-03-03T20:49:00Z">
              <w:r w:rsidRPr="00FD7A1A" w:rsidDel="0021622F">
                <w:rPr>
                  <w:rFonts w:ascii="Times New Roman" w:eastAsiaTheme="minorHAnsi" w:hAnsi="Times New Roman" w:cs="Times New Roman"/>
                  <w:sz w:val="20"/>
                  <w:szCs w:val="20"/>
                </w:rPr>
                <w:delText xml:space="preserve"> </w:delText>
              </w:r>
            </w:del>
            <w:r w:rsidRPr="00FD7A1A">
              <w:rPr>
                <w:rFonts w:ascii="Times New Roman" w:eastAsiaTheme="minorHAnsi" w:hAnsi="Times New Roman" w:cs="Times New Roman"/>
                <w:sz w:val="20"/>
                <w:szCs w:val="20"/>
              </w:rPr>
              <w:t xml:space="preserve"> can be used &amp; reused </w:t>
            </w:r>
            <w:del w:id="27" w:author="chotta-safe" w:date="2017-03-03T20:49:00Z">
              <w:r w:rsidRPr="00FD7A1A" w:rsidDel="0021622F">
                <w:rPr>
                  <w:rFonts w:ascii="Times New Roman" w:eastAsiaTheme="minorHAnsi" w:hAnsi="Times New Roman" w:cs="Times New Roman"/>
                  <w:sz w:val="20"/>
                  <w:szCs w:val="20"/>
                </w:rPr>
                <w:delText xml:space="preserve">in </w:delText>
              </w:r>
            </w:del>
            <w:r w:rsidRPr="00FD7A1A">
              <w:rPr>
                <w:rFonts w:ascii="Times New Roman" w:eastAsiaTheme="minorHAnsi" w:hAnsi="Times New Roman" w:cs="Times New Roman"/>
                <w:sz w:val="20"/>
                <w:szCs w:val="20"/>
              </w:rPr>
              <w:t>across the operation, thus increas</w:t>
            </w:r>
            <w:ins w:id="28" w:author="chotta-safe" w:date="2017-03-03T20:49:00Z">
              <w:r w:rsidR="0021622F">
                <w:rPr>
                  <w:rFonts w:ascii="Times New Roman" w:eastAsiaTheme="minorHAnsi" w:hAnsi="Times New Roman" w:cs="Times New Roman"/>
                  <w:sz w:val="20"/>
                  <w:szCs w:val="20"/>
                </w:rPr>
                <w:t>ing</w:t>
              </w:r>
            </w:ins>
            <w:del w:id="29" w:author="chotta-safe" w:date="2017-03-03T20:49:00Z">
              <w:r w:rsidRPr="00FD7A1A" w:rsidDel="0021622F">
                <w:rPr>
                  <w:rFonts w:ascii="Times New Roman" w:eastAsiaTheme="minorHAnsi" w:hAnsi="Times New Roman" w:cs="Times New Roman"/>
                  <w:sz w:val="20"/>
                  <w:szCs w:val="20"/>
                </w:rPr>
                <w:delText>e</w:delText>
              </w:r>
            </w:del>
            <w:r w:rsidRPr="00FD7A1A">
              <w:rPr>
                <w:rFonts w:ascii="Times New Roman" w:eastAsiaTheme="minorHAnsi" w:hAnsi="Times New Roman" w:cs="Times New Roman"/>
                <w:sz w:val="20"/>
                <w:szCs w:val="20"/>
              </w:rPr>
              <w:t xml:space="preserve"> the processing speed  </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r w:rsidR="00C917FA" w:rsidRPr="00FD7A1A" w:rsidTr="00F804C6">
        <w:trPr>
          <w:trHeight w:val="603"/>
        </w:trPr>
        <w:tc>
          <w:tcPr>
            <w:tcW w:w="2340" w:type="dxa"/>
            <w:shd w:val="clear" w:color="auto" w:fill="auto"/>
            <w:tcMar>
              <w:top w:w="72" w:type="dxa"/>
              <w:left w:w="144" w:type="dxa"/>
              <w:bottom w:w="72" w:type="dxa"/>
              <w:right w:w="144" w:type="dxa"/>
            </w:tcMar>
            <w:hideMark/>
          </w:tcPr>
          <w:p w:rsidR="00C917FA" w:rsidRPr="00FD7A1A" w:rsidRDefault="00C917FA" w:rsidP="00780617">
            <w:pPr>
              <w:spacing w:after="200" w:line="276" w:lineRule="auto"/>
              <w:rPr>
                <w:rFonts w:ascii="Times New Roman" w:hAnsi="Times New Roman" w:cs="Times New Roman"/>
                <w:b/>
                <w:sz w:val="20"/>
                <w:szCs w:val="20"/>
              </w:rPr>
            </w:pPr>
            <w:r w:rsidRPr="00FD7A1A">
              <w:rPr>
                <w:rFonts w:ascii="Times New Roman" w:hAnsi="Times New Roman" w:cs="Times New Roman"/>
                <w:b/>
                <w:sz w:val="20"/>
                <w:szCs w:val="20"/>
              </w:rPr>
              <w:t>Lazy Evaluation</w:t>
            </w:r>
          </w:p>
        </w:tc>
        <w:tc>
          <w:tcPr>
            <w:tcW w:w="522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 xml:space="preserve">Transformation functions </w:t>
            </w:r>
            <w:ins w:id="30" w:author="chotta-safe" w:date="2017-03-03T20:50:00Z">
              <w:r w:rsidR="00ED25F0">
                <w:rPr>
                  <w:rFonts w:ascii="Times New Roman" w:eastAsiaTheme="minorHAnsi" w:hAnsi="Times New Roman" w:cs="Times New Roman"/>
                  <w:sz w:val="20"/>
                  <w:szCs w:val="20"/>
                </w:rPr>
                <w:t xml:space="preserve">and </w:t>
              </w:r>
            </w:ins>
            <w:r w:rsidRPr="00FD7A1A">
              <w:rPr>
                <w:rFonts w:ascii="Times New Roman" w:eastAsiaTheme="minorHAnsi" w:hAnsi="Times New Roman" w:cs="Times New Roman"/>
                <w:sz w:val="20"/>
                <w:szCs w:val="20"/>
              </w:rPr>
              <w:t>execution plan bundled together  and execute</w:t>
            </w:r>
            <w:del w:id="31" w:author="chotta-safe" w:date="2017-03-03T20:50:00Z">
              <w:r w:rsidRPr="00FD7A1A" w:rsidDel="00ED25F0">
                <w:rPr>
                  <w:rFonts w:ascii="Times New Roman" w:eastAsiaTheme="minorHAnsi" w:hAnsi="Times New Roman" w:cs="Times New Roman"/>
                  <w:sz w:val="20"/>
                  <w:szCs w:val="20"/>
                </w:rPr>
                <w:delText>s</w:delText>
              </w:r>
            </w:del>
            <w:r w:rsidRPr="00FD7A1A">
              <w:rPr>
                <w:rFonts w:ascii="Times New Roman" w:eastAsiaTheme="minorHAnsi" w:hAnsi="Times New Roman" w:cs="Times New Roman"/>
                <w:sz w:val="20"/>
                <w:szCs w:val="20"/>
              </w:rPr>
              <w:t xml:space="preserve"> only with RDD action function</w:t>
            </w:r>
          </w:p>
        </w:tc>
        <w:tc>
          <w:tcPr>
            <w:tcW w:w="2970" w:type="dxa"/>
            <w:shd w:val="clear" w:color="auto" w:fill="auto"/>
            <w:tcMar>
              <w:top w:w="72" w:type="dxa"/>
              <w:left w:w="144" w:type="dxa"/>
              <w:bottom w:w="72" w:type="dxa"/>
              <w:right w:w="144" w:type="dxa"/>
            </w:tcMar>
            <w:hideMark/>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r w:rsidR="00C917FA" w:rsidRPr="00FD7A1A" w:rsidTr="00F804C6">
        <w:trPr>
          <w:trHeight w:val="961"/>
        </w:trPr>
        <w:tc>
          <w:tcPr>
            <w:tcW w:w="2340" w:type="dxa"/>
            <w:shd w:val="clear" w:color="auto" w:fill="auto"/>
            <w:tcMar>
              <w:top w:w="72" w:type="dxa"/>
              <w:left w:w="144" w:type="dxa"/>
              <w:bottom w:w="72" w:type="dxa"/>
              <w:right w:w="144" w:type="dxa"/>
            </w:tcMar>
          </w:tcPr>
          <w:p w:rsidR="00C917FA" w:rsidRPr="00FD7A1A" w:rsidRDefault="00C917FA" w:rsidP="00780617">
            <w:pPr>
              <w:rPr>
                <w:rFonts w:ascii="Times New Roman" w:hAnsi="Times New Roman" w:cs="Times New Roman"/>
                <w:b/>
                <w:sz w:val="20"/>
                <w:szCs w:val="20"/>
              </w:rPr>
            </w:pPr>
            <w:r w:rsidRPr="00FD7A1A">
              <w:rPr>
                <w:rFonts w:ascii="Times New Roman" w:hAnsi="Times New Roman" w:cs="Times New Roman"/>
                <w:b/>
                <w:sz w:val="20"/>
                <w:szCs w:val="20"/>
              </w:rPr>
              <w:t>Memory Management and Compression</w:t>
            </w:r>
          </w:p>
        </w:tc>
        <w:tc>
          <w:tcPr>
            <w:tcW w:w="5220" w:type="dxa"/>
            <w:shd w:val="clear" w:color="auto" w:fill="auto"/>
            <w:tcMar>
              <w:top w:w="72" w:type="dxa"/>
              <w:left w:w="144" w:type="dxa"/>
              <w:bottom w:w="72" w:type="dxa"/>
              <w:right w:w="144" w:type="dxa"/>
            </w:tcMar>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Memory is conserved, because of the compact format. Speed is improved by custom code-generation.</w:t>
            </w:r>
          </w:p>
        </w:tc>
        <w:tc>
          <w:tcPr>
            <w:tcW w:w="2970" w:type="dxa"/>
            <w:shd w:val="clear" w:color="auto" w:fill="auto"/>
            <w:tcMar>
              <w:top w:w="72" w:type="dxa"/>
              <w:left w:w="144" w:type="dxa"/>
              <w:bottom w:w="72" w:type="dxa"/>
              <w:right w:w="144" w:type="dxa"/>
            </w:tcMar>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Custom compression can be</w:t>
            </w:r>
            <w:ins w:id="32" w:author="chotta-safe" w:date="2017-03-03T20:50:00Z">
              <w:r w:rsidR="008843E3">
                <w:rPr>
                  <w:rFonts w:ascii="Times New Roman" w:eastAsiaTheme="minorHAnsi" w:hAnsi="Times New Roman" w:cs="Times New Roman"/>
                  <w:sz w:val="20"/>
                  <w:szCs w:val="20"/>
                </w:rPr>
                <w:t xml:space="preserve"> achieved</w:t>
              </w:r>
            </w:ins>
            <w:r w:rsidRPr="00FD7A1A">
              <w:rPr>
                <w:rFonts w:ascii="Times New Roman" w:eastAsiaTheme="minorHAnsi" w:hAnsi="Times New Roman" w:cs="Times New Roman"/>
                <w:sz w:val="20"/>
                <w:szCs w:val="20"/>
              </w:rPr>
              <w:t xml:space="preserve"> using AVRO, Kyro</w:t>
            </w:r>
            <w:ins w:id="33" w:author="chotta-safe" w:date="2017-03-03T20:51:00Z">
              <w:r w:rsidR="008843E3">
                <w:rPr>
                  <w:rFonts w:ascii="Times New Roman" w:eastAsiaTheme="minorHAnsi" w:hAnsi="Times New Roman" w:cs="Times New Roman"/>
                  <w:sz w:val="20"/>
                  <w:szCs w:val="20"/>
                </w:rPr>
                <w:t>;</w:t>
              </w:r>
            </w:ins>
            <w:del w:id="34" w:author="chotta-safe" w:date="2017-03-03T20:51:00Z">
              <w:r w:rsidRPr="00FD7A1A" w:rsidDel="008843E3">
                <w:rPr>
                  <w:rFonts w:ascii="Times New Roman" w:eastAsiaTheme="minorHAnsi" w:hAnsi="Times New Roman" w:cs="Times New Roman"/>
                  <w:sz w:val="20"/>
                  <w:szCs w:val="20"/>
                </w:rPr>
                <w:delText>,</w:delText>
              </w:r>
            </w:del>
            <w:r w:rsidRPr="00FD7A1A">
              <w:rPr>
                <w:rFonts w:ascii="Times New Roman" w:eastAsiaTheme="minorHAnsi" w:hAnsi="Times New Roman" w:cs="Times New Roman"/>
                <w:sz w:val="20"/>
                <w:szCs w:val="20"/>
              </w:rPr>
              <w:t xml:space="preserve"> no memory management </w:t>
            </w:r>
          </w:p>
        </w:tc>
      </w:tr>
      <w:tr w:rsidR="00C917FA" w:rsidRPr="00FD7A1A" w:rsidTr="00F804C6">
        <w:trPr>
          <w:trHeight w:val="603"/>
        </w:trPr>
        <w:tc>
          <w:tcPr>
            <w:tcW w:w="2340" w:type="dxa"/>
            <w:shd w:val="clear" w:color="auto" w:fill="auto"/>
            <w:tcMar>
              <w:top w:w="72" w:type="dxa"/>
              <w:left w:w="144" w:type="dxa"/>
              <w:bottom w:w="72" w:type="dxa"/>
              <w:right w:w="144" w:type="dxa"/>
            </w:tcMar>
          </w:tcPr>
          <w:p w:rsidR="00C917FA" w:rsidRPr="00FD7A1A" w:rsidRDefault="00C917FA" w:rsidP="00780617">
            <w:pPr>
              <w:rPr>
                <w:rFonts w:ascii="Times New Roman" w:hAnsi="Times New Roman" w:cs="Times New Roman"/>
                <w:b/>
                <w:sz w:val="20"/>
                <w:szCs w:val="20"/>
              </w:rPr>
            </w:pPr>
            <w:r w:rsidRPr="00FD7A1A">
              <w:rPr>
                <w:rFonts w:ascii="Times New Roman" w:hAnsi="Times New Roman" w:cs="Times New Roman"/>
                <w:b/>
                <w:sz w:val="20"/>
                <w:szCs w:val="20"/>
              </w:rPr>
              <w:t>Optimizer and Query Planning</w:t>
            </w:r>
          </w:p>
        </w:tc>
        <w:tc>
          <w:tcPr>
            <w:tcW w:w="5220" w:type="dxa"/>
            <w:shd w:val="clear" w:color="auto" w:fill="auto"/>
            <w:tcMar>
              <w:top w:w="72" w:type="dxa"/>
              <w:left w:w="144" w:type="dxa"/>
              <w:bottom w:w="72" w:type="dxa"/>
              <w:right w:w="144" w:type="dxa"/>
            </w:tcMar>
          </w:tcPr>
          <w:p w:rsidR="00C917FA" w:rsidRPr="00FD7A1A" w:rsidRDefault="007679A6"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7679A6">
              <w:rPr>
                <w:rFonts w:ascii="Times New Roman" w:eastAsiaTheme="minorHAnsi" w:hAnsi="Times New Roman" w:cs="Times New Roman"/>
                <w:sz w:val="20"/>
                <w:szCs w:val="20"/>
              </w:rPr>
              <w:t>Optimizer is a Rule</w:t>
            </w:r>
            <w:r>
              <w:rPr>
                <w:rFonts w:ascii="Times New Roman" w:eastAsiaTheme="minorHAnsi" w:hAnsi="Times New Roman" w:cs="Times New Roman"/>
                <w:sz w:val="20"/>
                <w:szCs w:val="20"/>
              </w:rPr>
              <w:t xml:space="preserve"> </w:t>
            </w:r>
            <w:r w:rsidRPr="007679A6">
              <w:rPr>
                <w:rFonts w:ascii="Times New Roman" w:eastAsiaTheme="minorHAnsi" w:hAnsi="Times New Roman" w:cs="Times New Roman"/>
                <w:sz w:val="20"/>
                <w:szCs w:val="20"/>
              </w:rPr>
              <w:t xml:space="preserve">Executor for logical plans. It uses a collection of logical plan optimizations. </w:t>
            </w:r>
            <w:r w:rsidR="00C917FA" w:rsidRPr="00FD7A1A">
              <w:rPr>
                <w:rFonts w:ascii="Times New Roman" w:eastAsiaTheme="minorHAnsi" w:hAnsi="Times New Roman" w:cs="Times New Roman"/>
                <w:sz w:val="20"/>
                <w:szCs w:val="20"/>
              </w:rPr>
              <w:t>Generate</w:t>
            </w:r>
            <w:ins w:id="35" w:author="chotta-safe" w:date="2017-03-03T20:51:00Z">
              <w:r w:rsidR="008843E3">
                <w:rPr>
                  <w:rFonts w:ascii="Times New Roman" w:eastAsiaTheme="minorHAnsi" w:hAnsi="Times New Roman" w:cs="Times New Roman"/>
                  <w:sz w:val="20"/>
                  <w:szCs w:val="20"/>
                </w:rPr>
                <w:t>s</w:t>
              </w:r>
            </w:ins>
            <w:r w:rsidR="00C917FA" w:rsidRPr="00FD7A1A">
              <w:rPr>
                <w:rFonts w:ascii="Times New Roman" w:eastAsiaTheme="minorHAnsi" w:hAnsi="Times New Roman" w:cs="Times New Roman"/>
                <w:sz w:val="20"/>
                <w:szCs w:val="20"/>
              </w:rPr>
              <w:t xml:space="preserve"> encoders via runtime code-generation. The generated code can operate directly on the Tungsten compact format. Query is optimized – logical and physical plan (inspired by RDBMS query planning and optimization)</w:t>
            </w:r>
          </w:p>
        </w:tc>
        <w:tc>
          <w:tcPr>
            <w:tcW w:w="2970" w:type="dxa"/>
            <w:shd w:val="clear" w:color="auto" w:fill="auto"/>
            <w:tcMar>
              <w:top w:w="72" w:type="dxa"/>
              <w:left w:w="144" w:type="dxa"/>
              <w:bottom w:w="72" w:type="dxa"/>
              <w:right w:w="144" w:type="dxa"/>
            </w:tcMar>
          </w:tcPr>
          <w:p w:rsidR="00C917FA" w:rsidRPr="00FD7A1A" w:rsidRDefault="00C917FA" w:rsidP="00C917FA">
            <w:pPr>
              <w:pStyle w:val="ListParagraph"/>
              <w:widowControl/>
              <w:numPr>
                <w:ilvl w:val="0"/>
                <w:numId w:val="19"/>
              </w:numPr>
              <w:spacing w:after="0" w:line="240" w:lineRule="auto"/>
              <w:rPr>
                <w:rFonts w:ascii="Times New Roman" w:eastAsiaTheme="minorHAnsi" w:hAnsi="Times New Roman" w:cs="Times New Roman"/>
                <w:sz w:val="20"/>
                <w:szCs w:val="20"/>
              </w:rPr>
            </w:pPr>
            <w:r w:rsidRPr="00FD7A1A">
              <w:rPr>
                <w:rFonts w:ascii="Times New Roman" w:eastAsiaTheme="minorHAnsi" w:hAnsi="Times New Roman" w:cs="Times New Roman"/>
                <w:sz w:val="20"/>
                <w:szCs w:val="20"/>
              </w:rPr>
              <w:t>None</w:t>
            </w:r>
          </w:p>
        </w:tc>
      </w:tr>
    </w:tbl>
    <w:p w:rsidR="00C917FA" w:rsidRPr="00FD7A1A" w:rsidRDefault="00C917FA" w:rsidP="00C917FA">
      <w:pPr>
        <w:pStyle w:val="normal0"/>
        <w:spacing w:after="280" w:line="240" w:lineRule="auto"/>
        <w:ind w:left="720"/>
        <w:rPr>
          <w:rFonts w:ascii="Times New Roman" w:eastAsia="Times New Roman" w:hAnsi="Times New Roman" w:cs="Times New Roman"/>
          <w:b/>
          <w:sz w:val="20"/>
          <w:szCs w:val="20"/>
        </w:rPr>
      </w:pP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36" w:name="_Toc474089271"/>
      <w:r w:rsidRPr="00FD7A1A">
        <w:rPr>
          <w:rFonts w:ascii="Times New Roman" w:eastAsia="Times New Roman" w:hAnsi="Times New Roman" w:cs="Times New Roman"/>
          <w:sz w:val="20"/>
          <w:szCs w:val="20"/>
        </w:rPr>
        <w:t>What are the differences between functional and imperative languages, and why is functional programming important?</w:t>
      </w:r>
      <w:bookmarkEnd w:id="36"/>
      <w:r w:rsidRPr="00FD7A1A">
        <w:rPr>
          <w:rFonts w:ascii="Times New Roman" w:eastAsia="Times New Roman" w:hAnsi="Times New Roman" w:cs="Times New Roman"/>
          <w:sz w:val="20"/>
          <w:szCs w:val="20"/>
        </w:rPr>
        <w:t> </w:t>
      </w:r>
    </w:p>
    <w:p w:rsidR="00456FB2" w:rsidRPr="00FD7A1A" w:rsidRDefault="008843E3" w:rsidP="00456FB2">
      <w:pPr>
        <w:pStyle w:val="normal0"/>
        <w:spacing w:after="280" w:line="240" w:lineRule="auto"/>
        <w:ind w:left="720"/>
        <w:rPr>
          <w:rFonts w:ascii="Times New Roman" w:eastAsia="Times New Roman" w:hAnsi="Times New Roman" w:cs="Times New Roman"/>
          <w:sz w:val="20"/>
          <w:szCs w:val="20"/>
        </w:rPr>
      </w:pPr>
      <w:ins w:id="37" w:author="chotta-safe" w:date="2017-03-03T20:52:00Z">
        <w:r>
          <w:rPr>
            <w:rFonts w:ascii="Times New Roman" w:eastAsia="Times New Roman" w:hAnsi="Times New Roman" w:cs="Times New Roman"/>
            <w:sz w:val="20"/>
            <w:szCs w:val="20"/>
          </w:rPr>
          <w:t>The f</w:t>
        </w:r>
      </w:ins>
      <w:del w:id="38" w:author="chotta-safe" w:date="2017-03-03T20:52:00Z">
        <w:r w:rsidR="00456FB2" w:rsidRPr="00FD7A1A" w:rsidDel="008843E3">
          <w:rPr>
            <w:rFonts w:ascii="Times New Roman" w:eastAsia="Times New Roman" w:hAnsi="Times New Roman" w:cs="Times New Roman"/>
            <w:sz w:val="20"/>
            <w:szCs w:val="20"/>
          </w:rPr>
          <w:delText>F</w:delText>
        </w:r>
      </w:del>
      <w:r w:rsidR="00456FB2" w:rsidRPr="00FD7A1A">
        <w:rPr>
          <w:rFonts w:ascii="Times New Roman" w:eastAsia="Times New Roman" w:hAnsi="Times New Roman" w:cs="Times New Roman"/>
          <w:sz w:val="20"/>
          <w:szCs w:val="20"/>
        </w:rPr>
        <w:t xml:space="preserve">ollowing features of </w:t>
      </w:r>
      <w:r w:rsidR="00AD3A83" w:rsidRPr="00FD7A1A">
        <w:rPr>
          <w:rFonts w:ascii="Times New Roman" w:eastAsia="Times New Roman" w:hAnsi="Times New Roman" w:cs="Times New Roman"/>
          <w:sz w:val="20"/>
          <w:szCs w:val="20"/>
        </w:rPr>
        <w:t>S</w:t>
      </w:r>
      <w:r w:rsidR="00456FB2" w:rsidRPr="00FD7A1A">
        <w:rPr>
          <w:rFonts w:ascii="Times New Roman" w:eastAsia="Times New Roman" w:hAnsi="Times New Roman" w:cs="Times New Roman"/>
          <w:sz w:val="20"/>
          <w:szCs w:val="20"/>
        </w:rPr>
        <w:t>cala make</w:t>
      </w:r>
      <w:del w:id="39" w:author="chotta-safe" w:date="2017-03-03T20:52:00Z">
        <w:r w:rsidR="00456FB2" w:rsidRPr="00FD7A1A" w:rsidDel="008843E3">
          <w:rPr>
            <w:rFonts w:ascii="Times New Roman" w:eastAsia="Times New Roman" w:hAnsi="Times New Roman" w:cs="Times New Roman"/>
            <w:sz w:val="20"/>
            <w:szCs w:val="20"/>
          </w:rPr>
          <w:delText>s</w:delText>
        </w:r>
      </w:del>
      <w:r w:rsidR="00456FB2" w:rsidRPr="00FD7A1A">
        <w:rPr>
          <w:rFonts w:ascii="Times New Roman" w:eastAsia="Times New Roman" w:hAnsi="Times New Roman" w:cs="Times New Roman"/>
          <w:sz w:val="20"/>
          <w:szCs w:val="20"/>
        </w:rPr>
        <w:t xml:space="preserve"> it uniquely suitable for spark.</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Immutability</w:t>
      </w:r>
      <w:r w:rsidRPr="00FD7A1A">
        <w:rPr>
          <w:rFonts w:ascii="Times New Roman" w:eastAsia="Times New Roman" w:hAnsi="Times New Roman" w:cs="Times New Roman"/>
          <w:sz w:val="20"/>
          <w:szCs w:val="20"/>
        </w:rPr>
        <w:t xml:space="preserve"> - Immutable means that you can't change your variables; you mark them as final in Java, or use the </w:t>
      </w:r>
      <w:proofErr w:type="gramStart"/>
      <w:r w:rsidRPr="00FD7A1A">
        <w:rPr>
          <w:rFonts w:ascii="Times New Roman" w:eastAsia="Times New Roman" w:hAnsi="Times New Roman" w:cs="Times New Roman"/>
          <w:sz w:val="20"/>
          <w:szCs w:val="20"/>
        </w:rPr>
        <w:t>val</w:t>
      </w:r>
      <w:proofErr w:type="gramEnd"/>
      <w:r w:rsidRPr="00FD7A1A">
        <w:rPr>
          <w:rFonts w:ascii="Times New Roman" w:eastAsia="Times New Roman" w:hAnsi="Times New Roman" w:cs="Times New Roman"/>
          <w:sz w:val="20"/>
          <w:szCs w:val="20"/>
        </w:rPr>
        <w:t xml:space="preserve"> keyword in Scala</w:t>
      </w:r>
    </w:p>
    <w:p w:rsidR="008843E3" w:rsidRDefault="00FA53A9" w:rsidP="00FA53A9">
      <w:pPr>
        <w:pStyle w:val="normal0"/>
        <w:spacing w:after="280" w:line="240" w:lineRule="auto"/>
        <w:ind w:left="720"/>
        <w:rPr>
          <w:ins w:id="40" w:author="chotta-safe" w:date="2017-03-03T20:55:00Z"/>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Higher order functions</w:t>
      </w:r>
      <w:r w:rsidRPr="00FD7A1A">
        <w:rPr>
          <w:rFonts w:ascii="Times New Roman" w:eastAsia="Times New Roman" w:hAnsi="Times New Roman" w:cs="Times New Roman"/>
          <w:sz w:val="20"/>
          <w:szCs w:val="20"/>
        </w:rPr>
        <w:t xml:space="preserve"> - These are functions that take other functions as parameters, or whose result is a function. Here is a function </w:t>
      </w:r>
      <w:ins w:id="41" w:author="chotta-safe" w:date="2017-03-03T20:53:00Z">
        <w:r w:rsidR="008843E3">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apply</w:t>
      </w:r>
      <w:ins w:id="42" w:author="chotta-safe" w:date="2017-03-03T20:53:00Z">
        <w:r w:rsidR="008843E3">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 xml:space="preserve"> which takes another function f and a value v and applies function f to v: </w:t>
      </w:r>
      <w:del w:id="43" w:author="chotta-safe" w:date="2017-03-03T20:54:00Z">
        <w:r w:rsidRPr="00FD7A1A" w:rsidDel="008843E3">
          <w:rPr>
            <w:rFonts w:ascii="Times New Roman" w:eastAsia="Times New Roman" w:hAnsi="Times New Roman" w:cs="Times New Roman"/>
            <w:sz w:val="20"/>
            <w:szCs w:val="20"/>
          </w:rPr>
          <w:delText>example -</w:delText>
        </w:r>
      </w:del>
      <w:ins w:id="44" w:author="chotta-safe" w:date="2017-03-03T20:55:00Z">
        <w:r w:rsidR="008843E3">
          <w:rPr>
            <w:rFonts w:ascii="Times New Roman" w:eastAsia="Times New Roman" w:hAnsi="Times New Roman" w:cs="Times New Roman"/>
            <w:sz w:val="20"/>
            <w:szCs w:val="20"/>
          </w:rPr>
          <w:t>–</w:t>
        </w:r>
      </w:ins>
      <w:del w:id="45" w:author="chotta-safe" w:date="2017-03-03T20:54:00Z">
        <w:r w:rsidRPr="00FD7A1A" w:rsidDel="008843E3">
          <w:rPr>
            <w:rFonts w:ascii="Times New Roman" w:eastAsia="Times New Roman" w:hAnsi="Times New Roman" w:cs="Times New Roman"/>
            <w:sz w:val="20"/>
            <w:szCs w:val="20"/>
          </w:rPr>
          <w:delText xml:space="preserve"> </w:delText>
        </w:r>
      </w:del>
    </w:p>
    <w:p w:rsidR="00FA53A9" w:rsidRPr="008843E3" w:rsidRDefault="00AE7DAD" w:rsidP="00FA53A9">
      <w:pPr>
        <w:pStyle w:val="normal0"/>
        <w:spacing w:after="280" w:line="240" w:lineRule="auto"/>
        <w:ind w:left="720"/>
        <w:rPr>
          <w:rFonts w:ascii="Courier New" w:eastAsia="Times New Roman" w:hAnsi="Courier New" w:cs="Courier New"/>
          <w:sz w:val="20"/>
          <w:szCs w:val="20"/>
          <w:rPrChange w:id="46" w:author="chotta-safe" w:date="2017-03-03T20:55:00Z">
            <w:rPr>
              <w:rFonts w:ascii="Times New Roman" w:eastAsia="Times New Roman" w:hAnsi="Times New Roman" w:cs="Times New Roman"/>
              <w:sz w:val="20"/>
              <w:szCs w:val="20"/>
            </w:rPr>
          </w:rPrChange>
        </w:rPr>
      </w:pPr>
      <w:proofErr w:type="gramStart"/>
      <w:r w:rsidRPr="00AE7DAD">
        <w:rPr>
          <w:rFonts w:ascii="Courier New" w:eastAsia="Times New Roman" w:hAnsi="Courier New" w:cs="Courier New"/>
          <w:sz w:val="20"/>
          <w:szCs w:val="20"/>
          <w:rPrChange w:id="47" w:author="chotta-safe" w:date="2017-03-03T20:55:00Z">
            <w:rPr>
              <w:rFonts w:ascii="Times New Roman" w:eastAsia="Times New Roman" w:hAnsi="Times New Roman" w:cs="Times New Roman"/>
              <w:sz w:val="20"/>
              <w:szCs w:val="20"/>
            </w:rPr>
          </w:rPrChange>
        </w:rPr>
        <w:t>def</w:t>
      </w:r>
      <w:proofErr w:type="gramEnd"/>
      <w:r w:rsidRPr="00AE7DAD">
        <w:rPr>
          <w:rFonts w:ascii="Courier New" w:eastAsia="Times New Roman" w:hAnsi="Courier New" w:cs="Courier New"/>
          <w:sz w:val="20"/>
          <w:szCs w:val="20"/>
          <w:rPrChange w:id="48" w:author="chotta-safe" w:date="2017-03-03T20:55:00Z">
            <w:rPr>
              <w:rFonts w:ascii="Times New Roman" w:eastAsia="Times New Roman" w:hAnsi="Times New Roman" w:cs="Times New Roman"/>
              <w:sz w:val="20"/>
              <w:szCs w:val="20"/>
            </w:rPr>
          </w:rPrChange>
        </w:rPr>
        <w:t xml:space="preserve"> apply(f: Int =&gt; String, v: Int) = f(v)</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Lazy loading</w:t>
      </w:r>
      <w:r w:rsidRPr="00FD7A1A">
        <w:rPr>
          <w:rFonts w:ascii="Times New Roman" w:eastAsia="Times New Roman" w:hAnsi="Times New Roman" w:cs="Times New Roman"/>
          <w:sz w:val="20"/>
          <w:szCs w:val="20"/>
        </w:rPr>
        <w:t xml:space="preserve"> - Lazy </w:t>
      </w:r>
      <w:proofErr w:type="gramStart"/>
      <w:r w:rsidRPr="00FD7A1A">
        <w:rPr>
          <w:rFonts w:ascii="Times New Roman" w:eastAsia="Times New Roman" w:hAnsi="Times New Roman" w:cs="Times New Roman"/>
          <w:sz w:val="20"/>
          <w:szCs w:val="20"/>
        </w:rPr>
        <w:t>val</w:t>
      </w:r>
      <w:proofErr w:type="gramEnd"/>
      <w:r w:rsidRPr="00FD7A1A">
        <w:rPr>
          <w:rFonts w:ascii="Times New Roman" w:eastAsia="Times New Roman" w:hAnsi="Times New Roman" w:cs="Times New Roman"/>
          <w:sz w:val="20"/>
          <w:szCs w:val="20"/>
        </w:rPr>
        <w:t xml:space="preserve"> is executed when it is accessed the first time</w:t>
      </w:r>
      <w:ins w:id="49" w:author="chotta-safe" w:date="2017-03-03T20:53:00Z">
        <w:r w:rsidR="008843E3">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 xml:space="preserve"> else no execution.</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Pattern matching</w:t>
      </w:r>
      <w:r w:rsidRPr="00FD7A1A">
        <w:rPr>
          <w:rFonts w:ascii="Times New Roman" w:eastAsia="Times New Roman" w:hAnsi="Times New Roman" w:cs="Times New Roman"/>
          <w:sz w:val="20"/>
          <w:szCs w:val="20"/>
        </w:rPr>
        <w:t xml:space="preserve"> - Scala has a built-in general pattern matching mechanism. It allows </w:t>
      </w:r>
      <w:del w:id="50" w:author="chotta-safe" w:date="2017-03-03T20:54:00Z">
        <w:r w:rsidRPr="00FD7A1A" w:rsidDel="008843E3">
          <w:rPr>
            <w:rFonts w:ascii="Times New Roman" w:eastAsia="Times New Roman" w:hAnsi="Times New Roman" w:cs="Times New Roman"/>
            <w:sz w:val="20"/>
            <w:szCs w:val="20"/>
          </w:rPr>
          <w:delText>to match</w:delText>
        </w:r>
      </w:del>
      <w:ins w:id="51" w:author="chotta-safe" w:date="2017-03-03T20:54:00Z">
        <w:r w:rsidR="008843E3" w:rsidRPr="00FD7A1A">
          <w:rPr>
            <w:rFonts w:ascii="Times New Roman" w:eastAsia="Times New Roman" w:hAnsi="Times New Roman" w:cs="Times New Roman"/>
            <w:sz w:val="20"/>
            <w:szCs w:val="20"/>
          </w:rPr>
          <w:t>matching</w:t>
        </w:r>
      </w:ins>
      <w:r w:rsidRPr="00FD7A1A">
        <w:rPr>
          <w:rFonts w:ascii="Times New Roman" w:eastAsia="Times New Roman" w:hAnsi="Times New Roman" w:cs="Times New Roman"/>
          <w:sz w:val="20"/>
          <w:szCs w:val="20"/>
        </w:rPr>
        <w:t xml:space="preserve"> on any sort of data with a first-match policy</w:t>
      </w:r>
    </w:p>
    <w:p w:rsidR="008843E3" w:rsidRDefault="00FA53A9" w:rsidP="00FA53A9">
      <w:pPr>
        <w:pStyle w:val="normal0"/>
        <w:spacing w:after="280" w:line="240" w:lineRule="auto"/>
        <w:ind w:left="720"/>
        <w:rPr>
          <w:ins w:id="52" w:author="chotta-safe" w:date="2017-03-03T20:56:00Z"/>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Currying</w:t>
      </w:r>
      <w:r w:rsidRPr="00FD7A1A">
        <w:rPr>
          <w:rFonts w:ascii="Times New Roman" w:eastAsia="Times New Roman" w:hAnsi="Times New Roman" w:cs="Times New Roman"/>
          <w:sz w:val="20"/>
          <w:szCs w:val="20"/>
        </w:rPr>
        <w:t xml:space="preserve"> - If we turn this into a function object that we can assign or pass around, the signature of that function looks like this: </w:t>
      </w:r>
    </w:p>
    <w:p w:rsidR="008843E3" w:rsidRPr="008843E3" w:rsidRDefault="00AE7DAD" w:rsidP="00FA53A9">
      <w:pPr>
        <w:pStyle w:val="normal0"/>
        <w:spacing w:after="280" w:line="240" w:lineRule="auto"/>
        <w:ind w:left="720"/>
        <w:rPr>
          <w:ins w:id="53" w:author="chotta-safe" w:date="2017-03-03T20:56:00Z"/>
          <w:rFonts w:ascii="Courier New" w:eastAsia="Times New Roman" w:hAnsi="Courier New" w:cs="Courier New"/>
          <w:sz w:val="20"/>
          <w:szCs w:val="20"/>
          <w:rPrChange w:id="54" w:author="chotta-safe" w:date="2017-03-03T20:56:00Z">
            <w:rPr>
              <w:ins w:id="55" w:author="chotta-safe" w:date="2017-03-03T20:56:00Z"/>
              <w:rFonts w:ascii="Times New Roman" w:eastAsia="Times New Roman" w:hAnsi="Times New Roman" w:cs="Times New Roman"/>
              <w:sz w:val="20"/>
              <w:szCs w:val="20"/>
            </w:rPr>
          </w:rPrChange>
        </w:rPr>
      </w:pPr>
      <w:proofErr w:type="gramStart"/>
      <w:r w:rsidRPr="00AE7DAD">
        <w:rPr>
          <w:rFonts w:ascii="Courier New" w:eastAsia="Times New Roman" w:hAnsi="Courier New" w:cs="Courier New"/>
          <w:sz w:val="20"/>
          <w:szCs w:val="20"/>
          <w:rPrChange w:id="56" w:author="chotta-safe" w:date="2017-03-03T20:56: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57" w:author="chotta-safe" w:date="2017-03-03T20:56:00Z">
            <w:rPr>
              <w:rFonts w:ascii="Times New Roman" w:eastAsia="Times New Roman" w:hAnsi="Times New Roman" w:cs="Times New Roman"/>
              <w:sz w:val="20"/>
              <w:szCs w:val="20"/>
            </w:rPr>
          </w:rPrChange>
        </w:rPr>
        <w:t xml:space="preserve"> sizeConstraintFn: IntPairPred =&gt; Int =&gt; Email =&gt; Boolean = sizeConstraint _ </w:t>
      </w:r>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Such a chain of one-parameter functions is called a curried function</w:t>
      </w:r>
      <w:ins w:id="58" w:author="chotta-safe" w:date="2017-03-03T20:56:00Z">
        <w:r w:rsidR="008843E3">
          <w:rPr>
            <w:rFonts w:ascii="Times New Roman" w:eastAsia="Times New Roman" w:hAnsi="Times New Roman" w:cs="Times New Roman"/>
            <w:sz w:val="20"/>
            <w:szCs w:val="20"/>
          </w:rPr>
          <w:t>.</w:t>
        </w:r>
      </w:ins>
    </w:p>
    <w:p w:rsidR="00FA53A9"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lastRenderedPageBreak/>
        <w:t>Partial application</w:t>
      </w:r>
      <w:r w:rsidR="00360FCD" w:rsidRPr="00FD7A1A">
        <w:rPr>
          <w:rFonts w:ascii="Times New Roman" w:eastAsia="Times New Roman" w:hAnsi="Times New Roman" w:cs="Times New Roman"/>
          <w:sz w:val="20"/>
          <w:szCs w:val="20"/>
        </w:rPr>
        <w:t xml:space="preserve"> - W</w:t>
      </w:r>
      <w:r w:rsidRPr="00FD7A1A">
        <w:rPr>
          <w:rFonts w:ascii="Times New Roman" w:eastAsia="Times New Roman" w:hAnsi="Times New Roman" w:cs="Times New Roman"/>
          <w:sz w:val="20"/>
          <w:szCs w:val="20"/>
        </w:rPr>
        <w:t>hen applying the function, you do not pass in arguments for all of the parameters defined by the function, but only for some of them, leaving the remaining ones blank. What you get back is a new function whose parameter list only contains those parameters from the original function that were left blank.</w:t>
      </w:r>
    </w:p>
    <w:p w:rsidR="006C702E" w:rsidRPr="00FD7A1A" w:rsidRDefault="00FA53A9"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Monads</w:t>
      </w:r>
      <w:r w:rsidRPr="00FD7A1A">
        <w:rPr>
          <w:rFonts w:ascii="Times New Roman" w:eastAsia="Times New Roman" w:hAnsi="Times New Roman" w:cs="Times New Roman"/>
          <w:sz w:val="20"/>
          <w:szCs w:val="20"/>
        </w:rPr>
        <w:t xml:space="preserve"> - Most Scala collections are monadic, and operating on them using map and flatMap operations, or using for-comprehensions is referred to as monadic-style.</w:t>
      </w:r>
    </w:p>
    <w:p w:rsidR="00D63F1F" w:rsidRPr="00FD7A1A" w:rsidRDefault="00D63F1F" w:rsidP="00FA53A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Programming approach difference</w:t>
      </w:r>
      <w:r w:rsidRPr="00FD7A1A">
        <w:rPr>
          <w:rFonts w:ascii="Times New Roman" w:eastAsia="Times New Roman" w:hAnsi="Times New Roman" w:cs="Times New Roman"/>
          <w:sz w:val="20"/>
          <w:szCs w:val="20"/>
        </w:rPr>
        <w:t>:</w:t>
      </w:r>
    </w:p>
    <w:tbl>
      <w:tblPr>
        <w:tblW w:w="900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395"/>
        <w:gridCol w:w="3098"/>
        <w:gridCol w:w="3515"/>
      </w:tblGrid>
      <w:tr w:rsidR="006C702E" w:rsidRPr="00FD7A1A" w:rsidTr="00B009AB">
        <w:trPr>
          <w:trHeight w:val="165"/>
        </w:trPr>
        <w:tc>
          <w:tcPr>
            <w:tcW w:w="0" w:type="auto"/>
            <w:shd w:val="clear" w:color="auto" w:fill="EDEDED"/>
            <w:tcMar>
              <w:top w:w="120" w:type="dxa"/>
              <w:left w:w="96" w:type="dxa"/>
              <w:bottom w:w="120" w:type="dxa"/>
              <w:right w:w="96" w:type="dxa"/>
            </w:tcMar>
            <w:vAlign w:val="center"/>
            <w:hideMark/>
          </w:tcPr>
          <w:p w:rsidR="006C702E" w:rsidRPr="00FD7A1A" w:rsidRDefault="006C702E" w:rsidP="006C702E">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Characteristic</w:t>
            </w:r>
          </w:p>
        </w:tc>
        <w:tc>
          <w:tcPr>
            <w:tcW w:w="3098" w:type="dxa"/>
            <w:shd w:val="clear" w:color="auto" w:fill="EDEDED"/>
            <w:tcMar>
              <w:top w:w="120" w:type="dxa"/>
              <w:left w:w="96" w:type="dxa"/>
              <w:bottom w:w="120" w:type="dxa"/>
              <w:right w:w="96" w:type="dxa"/>
            </w:tcMar>
            <w:vAlign w:val="center"/>
            <w:hideMark/>
          </w:tcPr>
          <w:p w:rsidR="006C702E" w:rsidRPr="00FD7A1A" w:rsidRDefault="006C702E" w:rsidP="006C702E">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Imperative approach</w:t>
            </w:r>
          </w:p>
        </w:tc>
        <w:tc>
          <w:tcPr>
            <w:tcW w:w="3515" w:type="dxa"/>
            <w:shd w:val="clear" w:color="auto" w:fill="EDEDED"/>
            <w:tcMar>
              <w:top w:w="120" w:type="dxa"/>
              <w:left w:w="96" w:type="dxa"/>
              <w:bottom w:w="120" w:type="dxa"/>
              <w:right w:w="96" w:type="dxa"/>
            </w:tcMar>
            <w:vAlign w:val="center"/>
            <w:hideMark/>
          </w:tcPr>
          <w:p w:rsidR="006C702E" w:rsidRPr="00FD7A1A" w:rsidRDefault="006C702E" w:rsidP="006C702E">
            <w:pPr>
              <w:widowControl/>
              <w:spacing w:after="0" w:line="216" w:lineRule="atLeast"/>
              <w:rPr>
                <w:rFonts w:ascii="Times New Roman" w:eastAsia="Times New Roman" w:hAnsi="Times New Roman" w:cs="Times New Roman"/>
                <w:b/>
                <w:bCs/>
                <w:color w:val="2A2A2A"/>
                <w:sz w:val="20"/>
                <w:szCs w:val="20"/>
              </w:rPr>
            </w:pPr>
            <w:r w:rsidRPr="00FD7A1A">
              <w:rPr>
                <w:rFonts w:ascii="Times New Roman" w:eastAsia="Times New Roman" w:hAnsi="Times New Roman" w:cs="Times New Roman"/>
                <w:b/>
                <w:bCs/>
                <w:color w:val="2A2A2A"/>
                <w:sz w:val="20"/>
                <w:szCs w:val="20"/>
              </w:rPr>
              <w:t>Functional approach</w:t>
            </w:r>
          </w:p>
        </w:tc>
      </w:tr>
      <w:tr w:rsidR="006C702E" w:rsidRPr="00FD7A1A" w:rsidTr="00B009AB">
        <w:trPr>
          <w:trHeight w:val="330"/>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Programmer focus</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How to perform tasks (algorithms) and how to track changes in state.</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What information is desired and what transformations are required.</w:t>
            </w:r>
          </w:p>
        </w:tc>
      </w:tr>
      <w:tr w:rsidR="006C702E" w:rsidRPr="00FD7A1A" w:rsidTr="00B009AB">
        <w:trPr>
          <w:trHeight w:val="165"/>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State changes</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Important.</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Non-existent.</w:t>
            </w:r>
          </w:p>
        </w:tc>
      </w:tr>
      <w:tr w:rsidR="006C702E" w:rsidRPr="00FD7A1A" w:rsidTr="00B009AB">
        <w:trPr>
          <w:trHeight w:val="165"/>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Order of execution</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Important.</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Low importance.</w:t>
            </w:r>
          </w:p>
        </w:tc>
      </w:tr>
      <w:tr w:rsidR="006C702E" w:rsidRPr="00FD7A1A" w:rsidTr="00B009AB">
        <w:trPr>
          <w:trHeight w:val="330"/>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Primary flow control</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Loops, conditionals, and function (method) calls.</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Function calls, including recursion.</w:t>
            </w:r>
          </w:p>
        </w:tc>
      </w:tr>
      <w:tr w:rsidR="006C702E" w:rsidRPr="00FD7A1A" w:rsidTr="00B009AB">
        <w:trPr>
          <w:trHeight w:val="330"/>
        </w:trPr>
        <w:tc>
          <w:tcPr>
            <w:tcW w:w="0" w:type="auto"/>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Primary manipulation unit</w:t>
            </w:r>
          </w:p>
        </w:tc>
        <w:tc>
          <w:tcPr>
            <w:tcW w:w="3098"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Instances of structures or classes.</w:t>
            </w:r>
          </w:p>
        </w:tc>
        <w:tc>
          <w:tcPr>
            <w:tcW w:w="3515" w:type="dxa"/>
            <w:tcMar>
              <w:top w:w="120" w:type="dxa"/>
              <w:left w:w="96" w:type="dxa"/>
              <w:bottom w:w="120" w:type="dxa"/>
              <w:right w:w="96" w:type="dxa"/>
            </w:tcMar>
            <w:hideMark/>
          </w:tcPr>
          <w:p w:rsidR="006C702E" w:rsidRPr="00FD7A1A" w:rsidRDefault="006C702E" w:rsidP="006C702E">
            <w:pPr>
              <w:widowControl/>
              <w:spacing w:after="0" w:line="216" w:lineRule="atLeast"/>
              <w:rPr>
                <w:rFonts w:ascii="Times New Roman" w:eastAsia="Times New Roman" w:hAnsi="Times New Roman" w:cs="Times New Roman"/>
                <w:color w:val="2A2A2A"/>
                <w:sz w:val="20"/>
                <w:szCs w:val="20"/>
              </w:rPr>
            </w:pPr>
            <w:r w:rsidRPr="00FD7A1A">
              <w:rPr>
                <w:rFonts w:ascii="Times New Roman" w:eastAsia="Times New Roman" w:hAnsi="Times New Roman" w:cs="Times New Roman"/>
                <w:color w:val="2A2A2A"/>
                <w:sz w:val="20"/>
                <w:szCs w:val="20"/>
              </w:rPr>
              <w:t>Functions as first-class objects and data collections.</w:t>
            </w:r>
          </w:p>
        </w:tc>
      </w:tr>
    </w:tbl>
    <w:p w:rsidR="006C702E" w:rsidRPr="00FD7A1A" w:rsidRDefault="006C702E" w:rsidP="00FA53A9">
      <w:pPr>
        <w:pStyle w:val="normal0"/>
        <w:spacing w:after="280" w:line="240" w:lineRule="auto"/>
        <w:ind w:left="720"/>
        <w:rPr>
          <w:sz w:val="20"/>
          <w:szCs w:val="20"/>
        </w:rPr>
      </w:pP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59" w:name="_Toc474089272"/>
      <w:r w:rsidRPr="00FD7A1A">
        <w:rPr>
          <w:rFonts w:ascii="Times New Roman" w:eastAsia="Times New Roman" w:hAnsi="Times New Roman" w:cs="Times New Roman"/>
          <w:sz w:val="20"/>
          <w:szCs w:val="20"/>
        </w:rPr>
        <w:t>What is a resilient distributed dataset (RDD)</w:t>
      </w:r>
      <w:r w:rsidR="00B009AB">
        <w:rPr>
          <w:rFonts w:ascii="Times New Roman" w:eastAsia="Times New Roman" w:hAnsi="Times New Roman" w:cs="Times New Roman"/>
          <w:sz w:val="20"/>
          <w:szCs w:val="20"/>
        </w:rPr>
        <w:t xml:space="preserve">, </w:t>
      </w:r>
      <w:ins w:id="60" w:author="chotta-safe" w:date="2017-03-03T20:58:00Z">
        <w:r w:rsidR="008843E3">
          <w:rPr>
            <w:rFonts w:ascii="Times New Roman" w:eastAsia="Times New Roman" w:hAnsi="Times New Roman" w:cs="Times New Roman"/>
            <w:sz w:val="20"/>
            <w:szCs w:val="20"/>
          </w:rPr>
          <w:t>e</w:t>
        </w:r>
      </w:ins>
      <w:del w:id="61" w:author="chotta-safe" w:date="2017-03-03T20:58:00Z">
        <w:r w:rsidR="00B009AB" w:rsidDel="008843E3">
          <w:rPr>
            <w:rFonts w:ascii="Times New Roman" w:eastAsia="Times New Roman" w:hAnsi="Times New Roman" w:cs="Times New Roman"/>
            <w:sz w:val="20"/>
            <w:szCs w:val="20"/>
          </w:rPr>
          <w:delText>E</w:delText>
        </w:r>
      </w:del>
      <w:r w:rsidR="00B009AB">
        <w:rPr>
          <w:rFonts w:ascii="Times New Roman" w:eastAsia="Times New Roman" w:hAnsi="Times New Roman" w:cs="Times New Roman"/>
          <w:sz w:val="20"/>
          <w:szCs w:val="20"/>
        </w:rPr>
        <w:t>xplain showing diagrams</w:t>
      </w:r>
      <w:r w:rsidRPr="00FD7A1A">
        <w:rPr>
          <w:rFonts w:ascii="Times New Roman" w:eastAsia="Times New Roman" w:hAnsi="Times New Roman" w:cs="Times New Roman"/>
          <w:sz w:val="20"/>
          <w:szCs w:val="20"/>
        </w:rPr>
        <w:t>? ​ ​</w:t>
      </w:r>
      <w:bookmarkEnd w:id="59"/>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b/>
          <w:sz w:val="20"/>
          <w:szCs w:val="20"/>
        </w:rPr>
        <w:t>Resilient distributed dataset (RDD)</w:t>
      </w:r>
      <w:r w:rsidR="00F9479B">
        <w:rPr>
          <w:rFonts w:ascii="Times New Roman" w:eastAsia="Times New Roman" w:hAnsi="Times New Roman" w:cs="Times New Roman"/>
          <w:b/>
          <w:sz w:val="20"/>
          <w:szCs w:val="20"/>
        </w:rPr>
        <w:t xml:space="preserve"> </w:t>
      </w:r>
      <w:r w:rsidR="00F9479B" w:rsidRPr="00F9479B">
        <w:rPr>
          <w:rFonts w:ascii="Times New Roman" w:eastAsia="Times New Roman" w:hAnsi="Times New Roman" w:cs="Times New Roman"/>
          <w:sz w:val="20"/>
          <w:szCs w:val="20"/>
        </w:rPr>
        <w:t>is a read-only</w:t>
      </w:r>
      <w:r w:rsidR="00F9479B">
        <w:rPr>
          <w:rFonts w:ascii="Times New Roman" w:eastAsia="Times New Roman" w:hAnsi="Times New Roman" w:cs="Times New Roman"/>
          <w:sz w:val="20"/>
          <w:szCs w:val="20"/>
        </w:rPr>
        <w:t xml:space="preserve"> and </w:t>
      </w:r>
      <w:r w:rsidR="00F9479B" w:rsidRPr="00FD7A1A">
        <w:rPr>
          <w:rFonts w:ascii="Times New Roman" w:eastAsia="Times New Roman" w:hAnsi="Times New Roman" w:cs="Times New Roman"/>
          <w:sz w:val="20"/>
          <w:szCs w:val="20"/>
        </w:rPr>
        <w:t>fault-tolerant</w:t>
      </w:r>
      <w:r w:rsidR="00F9479B" w:rsidRPr="00F9479B">
        <w:rPr>
          <w:rFonts w:ascii="Times New Roman" w:eastAsia="Times New Roman" w:hAnsi="Times New Roman" w:cs="Times New Roman"/>
          <w:sz w:val="20"/>
          <w:szCs w:val="20"/>
        </w:rPr>
        <w:t xml:space="preserve"> collection </w:t>
      </w:r>
      <w:r w:rsidR="00F9479B">
        <w:rPr>
          <w:rFonts w:ascii="Times New Roman" w:eastAsia="Times New Roman" w:hAnsi="Times New Roman" w:cs="Times New Roman"/>
          <w:sz w:val="20"/>
          <w:szCs w:val="20"/>
        </w:rPr>
        <w:t xml:space="preserve">of objects partitioned across </w:t>
      </w:r>
      <w:ins w:id="62" w:author="chotta-safe" w:date="2017-03-03T20:58:00Z">
        <w:r w:rsidR="008843E3">
          <w:rPr>
            <w:rFonts w:ascii="Times New Roman" w:eastAsia="Times New Roman" w:hAnsi="Times New Roman" w:cs="Times New Roman"/>
            <w:sz w:val="20"/>
            <w:szCs w:val="20"/>
          </w:rPr>
          <w:t xml:space="preserve">a </w:t>
        </w:r>
      </w:ins>
      <w:r w:rsidR="00F9479B" w:rsidRPr="00F9479B">
        <w:rPr>
          <w:rFonts w:ascii="Times New Roman" w:eastAsia="Times New Roman" w:hAnsi="Times New Roman" w:cs="Times New Roman"/>
          <w:sz w:val="20"/>
          <w:szCs w:val="20"/>
        </w:rPr>
        <w:t>cluster of computers that can be operated on in parallel</w:t>
      </w:r>
      <w:ins w:id="63" w:author="chotta-safe" w:date="2017-03-03T20:58:00Z">
        <w:r w:rsidR="008843E3">
          <w:rPr>
            <w:rFonts w:ascii="Times New Roman" w:eastAsia="Times New Roman" w:hAnsi="Times New Roman" w:cs="Times New Roman"/>
            <w:sz w:val="20"/>
            <w:szCs w:val="20"/>
          </w:rPr>
          <w:t xml:space="preserve"> with one another</w:t>
        </w:r>
      </w:ins>
      <w:r w:rsidR="00F9479B" w:rsidRPr="00F9479B">
        <w:rPr>
          <w:rFonts w:ascii="Times New Roman" w:eastAsia="Times New Roman" w:hAnsi="Times New Roman" w:cs="Times New Roman"/>
          <w:sz w:val="20"/>
          <w:szCs w:val="20"/>
        </w:rPr>
        <w:t>.</w:t>
      </w:r>
      <w:r w:rsidR="00F9479B">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There are two ways to create RDDs: parallelizing an existing collection in your driver program, or referencing a dataset in an external storage system, such as a shared filesys</w:t>
      </w:r>
      <w:r w:rsidR="00226D4D" w:rsidRPr="00FD7A1A">
        <w:rPr>
          <w:rFonts w:ascii="Times New Roman" w:eastAsia="Times New Roman" w:hAnsi="Times New Roman" w:cs="Times New Roman"/>
          <w:sz w:val="20"/>
          <w:szCs w:val="20"/>
        </w:rPr>
        <w:t xml:space="preserve">tem, HDFS, HBase, </w:t>
      </w:r>
      <w:r w:rsidR="00DA648A" w:rsidRPr="00FD7A1A">
        <w:rPr>
          <w:rFonts w:ascii="Times New Roman" w:eastAsia="Times New Roman" w:hAnsi="Times New Roman" w:cs="Times New Roman"/>
          <w:sz w:val="20"/>
          <w:szCs w:val="20"/>
        </w:rPr>
        <w:t>S</w:t>
      </w:r>
      <w:r w:rsidR="00226D4D" w:rsidRPr="00FD7A1A">
        <w:rPr>
          <w:rFonts w:ascii="Times New Roman" w:eastAsia="Times New Roman" w:hAnsi="Times New Roman" w:cs="Times New Roman"/>
          <w:sz w:val="20"/>
          <w:szCs w:val="20"/>
        </w:rPr>
        <w:t>3, Cassandra or</w:t>
      </w:r>
      <w:r w:rsidRPr="00FD7A1A">
        <w:rPr>
          <w:rFonts w:ascii="Times New Roman" w:eastAsia="Times New Roman" w:hAnsi="Times New Roman" w:cs="Times New Roman"/>
          <w:sz w:val="20"/>
          <w:szCs w:val="20"/>
        </w:rPr>
        <w:t xml:space="preserve"> </w:t>
      </w:r>
      <w:r w:rsidR="00226D4D" w:rsidRPr="00FD7A1A">
        <w:rPr>
          <w:rFonts w:ascii="Times New Roman" w:eastAsia="Times New Roman" w:hAnsi="Times New Roman" w:cs="Times New Roman"/>
          <w:sz w:val="20"/>
          <w:szCs w:val="20"/>
        </w:rPr>
        <w:t>RDBMS.</w:t>
      </w:r>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RDDs (Resilient Distributed Datasets) are basic abstraction</w:t>
      </w:r>
      <w:ins w:id="64" w:author="chotta-safe" w:date="2017-03-03T20:59:00Z">
        <w:r w:rsidR="008843E3">
          <w:rPr>
            <w:rFonts w:ascii="Times New Roman" w:eastAsia="Times New Roman" w:hAnsi="Times New Roman" w:cs="Times New Roman"/>
            <w:sz w:val="20"/>
            <w:szCs w:val="20"/>
          </w:rPr>
          <w:t>s</w:t>
        </w:r>
      </w:ins>
      <w:r w:rsidRPr="00FD7A1A">
        <w:rPr>
          <w:rFonts w:ascii="Times New Roman" w:eastAsia="Times New Roman" w:hAnsi="Times New Roman" w:cs="Times New Roman"/>
          <w:sz w:val="20"/>
          <w:szCs w:val="20"/>
        </w:rPr>
        <w:t xml:space="preserve"> in Apache Spark that represent the data coming into the system in object format. RDDs are used for in-memory computations on large clusters, in a fault tolerant manner. RDDs are read-only</w:t>
      </w:r>
      <w:ins w:id="65" w:author="chotta-safe" w:date="2017-03-03T20:59:00Z">
        <w:r w:rsidR="008843E3">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 xml:space="preserve"> portioned, collection of </w:t>
      </w:r>
      <w:del w:id="66" w:author="chotta-safe" w:date="2017-03-03T20:59:00Z">
        <w:r w:rsidRPr="00FD7A1A" w:rsidDel="008843E3">
          <w:rPr>
            <w:rFonts w:ascii="Times New Roman" w:eastAsia="Times New Roman" w:hAnsi="Times New Roman" w:cs="Times New Roman"/>
            <w:sz w:val="20"/>
            <w:szCs w:val="20"/>
          </w:rPr>
          <w:delText>records, that</w:delText>
        </w:r>
      </w:del>
      <w:ins w:id="67" w:author="chotta-safe" w:date="2017-03-03T20:59:00Z">
        <w:r w:rsidR="008843E3" w:rsidRPr="00FD7A1A">
          <w:rPr>
            <w:rFonts w:ascii="Times New Roman" w:eastAsia="Times New Roman" w:hAnsi="Times New Roman" w:cs="Times New Roman"/>
            <w:sz w:val="20"/>
            <w:szCs w:val="20"/>
          </w:rPr>
          <w:t>records, which</w:t>
        </w:r>
      </w:ins>
      <w:r w:rsidRPr="00FD7A1A">
        <w:rPr>
          <w:rFonts w:ascii="Times New Roman" w:eastAsia="Times New Roman" w:hAnsi="Times New Roman" w:cs="Times New Roman"/>
          <w:sz w:val="20"/>
          <w:szCs w:val="20"/>
        </w:rPr>
        <w:t xml:space="preserve"> are –</w:t>
      </w:r>
    </w:p>
    <w:p w:rsidR="000368C2" w:rsidRPr="00FD7A1A" w:rsidRDefault="00CC3160">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Immutable – RDDs cannot be altered.</w:t>
      </w:r>
    </w:p>
    <w:p w:rsidR="000368C2" w:rsidRPr="00FD7A1A" w:rsidRDefault="00CC3160">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Resilient – If a node holding the partition fails the other node takes the data.</w:t>
      </w:r>
    </w:p>
    <w:p w:rsidR="00351BC5" w:rsidRPr="00FD7A1A" w:rsidRDefault="00351BC5">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Lazy evaluated</w:t>
      </w:r>
    </w:p>
    <w:p w:rsidR="00351BC5" w:rsidRPr="00FD7A1A" w:rsidRDefault="00351BC5">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Cacheable</w:t>
      </w:r>
    </w:p>
    <w:p w:rsidR="00351BC5" w:rsidRPr="00FD7A1A" w:rsidRDefault="00351BC5">
      <w:pPr>
        <w:pStyle w:val="normal0"/>
        <w:numPr>
          <w:ilvl w:val="0"/>
          <w:numId w:val="5"/>
        </w:numPr>
        <w:spacing w:after="0" w:line="240" w:lineRule="auto"/>
        <w:ind w:hanging="360"/>
        <w:contextualSpacing/>
        <w:rPr>
          <w:sz w:val="20"/>
          <w:szCs w:val="20"/>
        </w:rPr>
      </w:pPr>
      <w:r w:rsidRPr="00FD7A1A">
        <w:rPr>
          <w:rFonts w:ascii="Times New Roman" w:eastAsia="Times New Roman" w:hAnsi="Times New Roman" w:cs="Times New Roman"/>
          <w:sz w:val="20"/>
          <w:szCs w:val="20"/>
        </w:rPr>
        <w:t xml:space="preserve">Type inferred </w:t>
      </w:r>
    </w:p>
    <w:p w:rsidR="009213A2" w:rsidRDefault="009213A2" w:rsidP="009213A2">
      <w:pPr>
        <w:pStyle w:val="normal0"/>
        <w:spacing w:after="0" w:line="240" w:lineRule="auto"/>
        <w:ind w:left="1440"/>
        <w:contextualSpacing/>
        <w:rPr>
          <w:sz w:val="20"/>
          <w:szCs w:val="20"/>
        </w:rPr>
      </w:pPr>
      <w:r w:rsidRPr="00FD7A1A">
        <w:rPr>
          <w:noProof/>
          <w:sz w:val="20"/>
          <w:szCs w:val="20"/>
        </w:rPr>
        <w:drawing>
          <wp:inline distT="0" distB="0" distL="0" distR="0">
            <wp:extent cx="3657600" cy="1631290"/>
            <wp:effectExtent l="19050" t="0" r="0"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3662123" cy="1633307"/>
                    </a:xfrm>
                    <a:prstGeom prst="rect">
                      <a:avLst/>
                    </a:prstGeom>
                    <a:noFill/>
                    <a:ln w="9525">
                      <a:noFill/>
                      <a:miter lim="800000"/>
                      <a:headEnd/>
                      <a:tailEnd/>
                    </a:ln>
                  </pic:spPr>
                </pic:pic>
              </a:graphicData>
            </a:graphic>
          </wp:inline>
        </w:drawing>
      </w:r>
    </w:p>
    <w:p w:rsidR="00E6554A" w:rsidRPr="00FD7A1A" w:rsidRDefault="00E6554A" w:rsidP="009213A2">
      <w:pPr>
        <w:pStyle w:val="normal0"/>
        <w:spacing w:after="0" w:line="240" w:lineRule="auto"/>
        <w:ind w:left="1440"/>
        <w:contextualSpacing/>
        <w:rPr>
          <w:sz w:val="20"/>
          <w:szCs w:val="20"/>
        </w:rPr>
      </w:pPr>
      <w:r>
        <w:rPr>
          <w:noProof/>
          <w:sz w:val="20"/>
          <w:szCs w:val="20"/>
        </w:rPr>
        <w:lastRenderedPageBreak/>
        <w:drawing>
          <wp:inline distT="0" distB="0" distL="0" distR="0">
            <wp:extent cx="3818412" cy="1276350"/>
            <wp:effectExtent l="19050" t="0" r="0" b="0"/>
            <wp:docPr id="7"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3824538" cy="1278398"/>
                    </a:xfrm>
                    <a:prstGeom prst="rect">
                      <a:avLst/>
                    </a:prstGeom>
                    <a:noFill/>
                    <a:ln w="9525">
                      <a:noFill/>
                      <a:miter lim="800000"/>
                      <a:headEnd/>
                      <a:tailEnd/>
                    </a:ln>
                  </pic:spPr>
                </pic:pic>
              </a:graphicData>
            </a:graphic>
          </wp:inline>
        </w:drawing>
      </w:r>
      <w:hyperlink r:id="rId15" w:history="1">
        <w:r w:rsidR="00F9479B" w:rsidRPr="00F9479B">
          <w:rPr>
            <w:rStyle w:val="Hyperlink"/>
            <w:rFonts w:ascii="Times New Roman" w:eastAsia="Times New Roman" w:hAnsi="Times New Roman" w:cs="Times New Roman"/>
            <w:sz w:val="20"/>
            <w:szCs w:val="20"/>
          </w:rPr>
          <w:t>Ref</w:t>
        </w:r>
      </w:hyperlink>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68" w:name="_Toc474089273"/>
      <w:r w:rsidRPr="00FD7A1A">
        <w:rPr>
          <w:rFonts w:ascii="Times New Roman" w:eastAsia="Times New Roman" w:hAnsi="Times New Roman" w:cs="Times New Roman"/>
          <w:sz w:val="20"/>
          <w:szCs w:val="20"/>
        </w:rPr>
        <w:t>Explain transformations and actions (in the context of RDDs)</w:t>
      </w:r>
      <w:bookmarkEnd w:id="68"/>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Transformations are functions executed on demand</w:t>
      </w:r>
      <w:del w:id="69" w:author="chotta-safe" w:date="2017-03-03T21:00:00Z">
        <w:r w:rsidRPr="00FD7A1A" w:rsidDel="005F425E">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 xml:space="preserve"> to produce a new RDD. All transformations are followed by actions. Some examples of transformations include map, filter and reduceByKey.</w:t>
      </w:r>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b/>
          <w:sz w:val="20"/>
          <w:szCs w:val="20"/>
        </w:rPr>
        <w:t>ReduceByKey</w:t>
      </w:r>
      <w:r w:rsidRPr="00FD7A1A">
        <w:rPr>
          <w:rFonts w:ascii="Times New Roman" w:eastAsia="Times New Roman" w:hAnsi="Times New Roman" w:cs="Times New Roman"/>
          <w:sz w:val="20"/>
          <w:szCs w:val="20"/>
        </w:rPr>
        <w:t xml:space="preserve"> merges the values for each key using an associative and commutative reduce function. This will also perform the merging locally on each mapper before sending results to a reducer, similarly to a "combiner" in MapReduce.</w:t>
      </w:r>
    </w:p>
    <w:p w:rsidR="000368C2" w:rsidRPr="00FD7A1A" w:rsidRDefault="00CC3160">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Actions are the results of RDD computations or transformations. After an action is performed, the data from</w:t>
      </w:r>
      <w:ins w:id="70" w:author="chotta-safe" w:date="2017-03-03T21:01:00Z">
        <w:r w:rsidR="005F425E">
          <w:rPr>
            <w:rFonts w:ascii="Times New Roman" w:eastAsia="Times New Roman" w:hAnsi="Times New Roman" w:cs="Times New Roman"/>
            <w:sz w:val="20"/>
            <w:szCs w:val="20"/>
          </w:rPr>
          <w:t xml:space="preserve"> the</w:t>
        </w:r>
      </w:ins>
      <w:r w:rsidRPr="00FD7A1A">
        <w:rPr>
          <w:rFonts w:ascii="Times New Roman" w:eastAsia="Times New Roman" w:hAnsi="Times New Roman" w:cs="Times New Roman"/>
          <w:sz w:val="20"/>
          <w:szCs w:val="20"/>
        </w:rPr>
        <w:t xml:space="preserve"> RDD moves back to the local machine. Some examples of actions include reduce, collect, first, and take.</w:t>
      </w:r>
    </w:p>
    <w:p w:rsidR="00336A69" w:rsidRPr="00FD7A1A" w:rsidRDefault="00336A69"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71" w:name="_Toc474089274"/>
      <w:r w:rsidRPr="00FD7A1A">
        <w:rPr>
          <w:rFonts w:ascii="Times New Roman" w:eastAsia="Times New Roman" w:hAnsi="Times New Roman" w:cs="Times New Roman"/>
          <w:sz w:val="20"/>
          <w:szCs w:val="20"/>
        </w:rPr>
        <w:t>What are the Spark use cases?</w:t>
      </w:r>
      <w:bookmarkEnd w:id="71"/>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Data integration and ETL</w:t>
      </w:r>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Interactive analytics or business intelligence</w:t>
      </w:r>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High performance batch computation</w:t>
      </w:r>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Machine learning and advanced analytics</w:t>
      </w:r>
    </w:p>
    <w:p w:rsidR="00336A69" w:rsidRPr="00FD7A1A" w:rsidRDefault="00336A69" w:rsidP="00336A69">
      <w:pPr>
        <w:pStyle w:val="normal0"/>
        <w:numPr>
          <w:ilvl w:val="0"/>
          <w:numId w:val="31"/>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Real-time stream processing</w:t>
      </w:r>
    </w:p>
    <w:p w:rsidR="00336A69" w:rsidRPr="00FD7A1A" w:rsidRDefault="00336A69" w:rsidP="00336A6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Lots of people are doing data integration and ETL on MapReduce, as well as batch computation, machine learning and batch analytics. But these things are going to be much faster on Spark. Interactive analytics and BI are possible on Spark, and the same goes for real-time stream processing.</w:t>
      </w:r>
    </w:p>
    <w:p w:rsidR="00DF41C2" w:rsidRPr="00FD7A1A" w:rsidRDefault="007679A6"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72" w:name="_Toc474089275"/>
      <w:r>
        <w:rPr>
          <w:rFonts w:ascii="Times New Roman" w:eastAsia="Times New Roman" w:hAnsi="Times New Roman" w:cs="Times New Roman"/>
          <w:sz w:val="20"/>
          <w:szCs w:val="20"/>
        </w:rPr>
        <w:t>Why do we need transformations? What is lazy evaluation and why is it useful?</w:t>
      </w:r>
      <w:bookmarkEnd w:id="72"/>
    </w:p>
    <w:p w:rsidR="00DF41C2" w:rsidRDefault="00DF41C2" w:rsidP="00336A69">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we know RDD's are immutable, thus if we have to change the format (map) or filter we need to do transformation on existing RDDs. For transformations, Spark adds them to a DAG of computation and only when driver requests some data</w:t>
      </w:r>
      <w:del w:id="73" w:author="chotta-safe" w:date="2017-03-03T21:02:00Z">
        <w:r w:rsidRPr="00FD7A1A" w:rsidDel="005F425E">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 xml:space="preserve"> does this DAG actually gets executed. </w:t>
      </w:r>
      <w:del w:id="74" w:author="chotta-safe" w:date="2017-03-03T21:05:00Z">
        <w:r w:rsidRPr="00FD7A1A" w:rsidDel="005F425E">
          <w:rPr>
            <w:rFonts w:ascii="Times New Roman" w:eastAsia="Times New Roman" w:hAnsi="Times New Roman" w:cs="Times New Roman"/>
            <w:sz w:val="20"/>
            <w:szCs w:val="20"/>
          </w:rPr>
          <w:delText xml:space="preserve">Advantage </w:delText>
        </w:r>
      </w:del>
      <w:ins w:id="75" w:author="chotta-safe" w:date="2017-03-03T21:05:00Z">
        <w:r w:rsidR="005F425E">
          <w:rPr>
            <w:rFonts w:ascii="Times New Roman" w:eastAsia="Times New Roman" w:hAnsi="Times New Roman" w:cs="Times New Roman"/>
            <w:sz w:val="20"/>
            <w:szCs w:val="20"/>
          </w:rPr>
          <w:t>This is advantageous</w:t>
        </w:r>
        <w:r w:rsidR="005F425E" w:rsidRPr="00FD7A1A">
          <w:rPr>
            <w:rFonts w:ascii="Times New Roman" w:eastAsia="Times New Roman" w:hAnsi="Times New Roman" w:cs="Times New Roman"/>
            <w:sz w:val="20"/>
            <w:szCs w:val="20"/>
          </w:rPr>
          <w:t xml:space="preserve"> </w:t>
        </w:r>
        <w:r w:rsidR="005F425E">
          <w:rPr>
            <w:rFonts w:ascii="Times New Roman" w:eastAsia="Times New Roman" w:hAnsi="Times New Roman" w:cs="Times New Roman"/>
            <w:sz w:val="20"/>
            <w:szCs w:val="20"/>
          </w:rPr>
          <w:t>because</w:t>
        </w:r>
      </w:ins>
      <w:del w:id="76" w:author="chotta-safe" w:date="2017-03-03T21:05:00Z">
        <w:r w:rsidRPr="00FD7A1A" w:rsidDel="005F425E">
          <w:rPr>
            <w:rFonts w:ascii="Times New Roman" w:eastAsia="Times New Roman" w:hAnsi="Times New Roman" w:cs="Times New Roman"/>
            <w:sz w:val="20"/>
            <w:szCs w:val="20"/>
          </w:rPr>
          <w:delText>is</w:delText>
        </w:r>
      </w:del>
      <w:del w:id="77" w:author="chotta-safe" w:date="2017-03-03T21:06:00Z">
        <w:r w:rsidRPr="00FD7A1A" w:rsidDel="005F425E">
          <w:rPr>
            <w:rFonts w:ascii="Times New Roman" w:eastAsia="Times New Roman" w:hAnsi="Times New Roman" w:cs="Times New Roman"/>
            <w:sz w:val="20"/>
            <w:szCs w:val="20"/>
          </w:rPr>
          <w:delText xml:space="preserve"> that </w:delText>
        </w:r>
      </w:del>
      <w:ins w:id="78" w:author="chotta-safe" w:date="2017-03-03T21:06:00Z">
        <w:r w:rsidR="005F425E">
          <w:rPr>
            <w:rFonts w:ascii="Times New Roman" w:eastAsia="Times New Roman" w:hAnsi="Times New Roman" w:cs="Times New Roman"/>
            <w:sz w:val="20"/>
            <w:szCs w:val="20"/>
          </w:rPr>
          <w:t xml:space="preserve"> </w:t>
        </w:r>
      </w:ins>
      <w:r w:rsidRPr="00FD7A1A">
        <w:rPr>
          <w:rFonts w:ascii="Times New Roman" w:eastAsia="Times New Roman" w:hAnsi="Times New Roman" w:cs="Times New Roman"/>
          <w:sz w:val="20"/>
          <w:szCs w:val="20"/>
        </w:rPr>
        <w:t xml:space="preserve">Spark can make many optimization decisions after it </w:t>
      </w:r>
      <w:ins w:id="79" w:author="chotta-safe" w:date="2017-03-03T21:05:00Z">
        <w:r w:rsidR="005F425E">
          <w:rPr>
            <w:rFonts w:ascii="Times New Roman" w:eastAsia="Times New Roman" w:hAnsi="Times New Roman" w:cs="Times New Roman"/>
            <w:sz w:val="20"/>
            <w:szCs w:val="20"/>
          </w:rPr>
          <w:t xml:space="preserve">has </w:t>
        </w:r>
      </w:ins>
      <w:r w:rsidRPr="00FD7A1A">
        <w:rPr>
          <w:rFonts w:ascii="Times New Roman" w:eastAsia="Times New Roman" w:hAnsi="Times New Roman" w:cs="Times New Roman"/>
          <w:sz w:val="20"/>
          <w:szCs w:val="20"/>
        </w:rPr>
        <w:t>had a chance to look at the DAG in entirety. This would not be possible if it executed everything as soon as it got it. Lazy evaluation means that if you tell Spark to operate on a set of data, it listens to what you ask it to do, writes down some shorthand for it</w:t>
      </w:r>
      <w:r w:rsidR="004626E3" w:rsidRPr="00FD7A1A">
        <w:rPr>
          <w:rFonts w:ascii="Times New Roman" w:eastAsia="Times New Roman" w:hAnsi="Times New Roman" w:cs="Times New Roman"/>
          <w:sz w:val="20"/>
          <w:szCs w:val="20"/>
        </w:rPr>
        <w:t xml:space="preserve"> (blue</w:t>
      </w:r>
      <w:del w:id="80" w:author="chotta-safe" w:date="2017-03-03T21:06:00Z">
        <w:r w:rsidR="004626E3" w:rsidRPr="00FD7A1A" w:rsidDel="005F425E">
          <w:rPr>
            <w:rFonts w:ascii="Times New Roman" w:eastAsia="Times New Roman" w:hAnsi="Times New Roman" w:cs="Times New Roman"/>
            <w:sz w:val="20"/>
            <w:szCs w:val="20"/>
          </w:rPr>
          <w:delText xml:space="preserve"> </w:delText>
        </w:r>
      </w:del>
      <w:r w:rsidR="004626E3" w:rsidRPr="00FD7A1A">
        <w:rPr>
          <w:rFonts w:ascii="Times New Roman" w:eastAsia="Times New Roman" w:hAnsi="Times New Roman" w:cs="Times New Roman"/>
          <w:sz w:val="20"/>
          <w:szCs w:val="20"/>
        </w:rPr>
        <w:t>print)</w:t>
      </w:r>
      <w:r w:rsidRPr="00FD7A1A">
        <w:rPr>
          <w:rFonts w:ascii="Times New Roman" w:eastAsia="Times New Roman" w:hAnsi="Times New Roman" w:cs="Times New Roman"/>
          <w:sz w:val="20"/>
          <w:szCs w:val="20"/>
        </w:rPr>
        <w:t xml:space="preserve"> so it doesn’t forget, and then does absolutely nothing. It will continue to do nothing, until you ask it for the final answer (Action)</w:t>
      </w:r>
      <w:ins w:id="81" w:author="chotta-safe" w:date="2017-03-03T21:06:00Z">
        <w:r w:rsidR="005F425E">
          <w:rPr>
            <w:rFonts w:ascii="Times New Roman" w:eastAsia="Times New Roman" w:hAnsi="Times New Roman" w:cs="Times New Roman"/>
            <w:sz w:val="20"/>
            <w:szCs w:val="20"/>
          </w:rPr>
          <w:t xml:space="preserve">, </w:t>
        </w:r>
      </w:ins>
      <w:del w:id="82" w:author="chotta-safe" w:date="2017-03-03T21:06:00Z">
        <w:r w:rsidRPr="00FD7A1A" w:rsidDel="005F425E">
          <w:rPr>
            <w:rFonts w:ascii="Times New Roman" w:eastAsia="Times New Roman" w:hAnsi="Times New Roman" w:cs="Times New Roman"/>
            <w:sz w:val="20"/>
            <w:szCs w:val="20"/>
          </w:rPr>
          <w:delText>. T</w:delText>
        </w:r>
      </w:del>
      <w:ins w:id="83" w:author="chotta-safe" w:date="2017-03-03T21:06:00Z">
        <w:r w:rsidR="005F425E">
          <w:rPr>
            <w:rFonts w:ascii="Times New Roman" w:eastAsia="Times New Roman" w:hAnsi="Times New Roman" w:cs="Times New Roman"/>
            <w:sz w:val="20"/>
            <w:szCs w:val="20"/>
          </w:rPr>
          <w:t>t</w:t>
        </w:r>
      </w:ins>
      <w:r w:rsidRPr="00FD7A1A">
        <w:rPr>
          <w:rFonts w:ascii="Times New Roman" w:eastAsia="Times New Roman" w:hAnsi="Times New Roman" w:cs="Times New Roman"/>
          <w:sz w:val="20"/>
          <w:szCs w:val="20"/>
        </w:rPr>
        <w:t xml:space="preserve">hus </w:t>
      </w:r>
      <w:r w:rsidR="004626E3" w:rsidRPr="00FD7A1A">
        <w:rPr>
          <w:rFonts w:ascii="Times New Roman" w:eastAsia="Times New Roman" w:hAnsi="Times New Roman" w:cs="Times New Roman"/>
          <w:sz w:val="20"/>
          <w:szCs w:val="20"/>
        </w:rPr>
        <w:t xml:space="preserve">saving </w:t>
      </w:r>
      <w:r w:rsidRPr="00FD7A1A">
        <w:rPr>
          <w:rFonts w:ascii="Times New Roman" w:eastAsia="Times New Roman" w:hAnsi="Times New Roman" w:cs="Times New Roman"/>
          <w:sz w:val="20"/>
          <w:szCs w:val="20"/>
        </w:rPr>
        <w:t>time and processing power.</w:t>
      </w:r>
    </w:p>
    <w:p w:rsidR="00C00FCB" w:rsidRPr="00FD7A1A" w:rsidRDefault="00C00FCB" w:rsidP="00C00FC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84" w:name="_Toc474089276"/>
      <w:r w:rsidRPr="00FD7A1A">
        <w:rPr>
          <w:rFonts w:ascii="Times New Roman" w:eastAsia="Times New Roman" w:hAnsi="Times New Roman" w:cs="Times New Roman"/>
          <w:sz w:val="20"/>
          <w:szCs w:val="20"/>
        </w:rPr>
        <w:t>What is ParallelCollectionRDD?</w:t>
      </w:r>
      <w:bookmarkEnd w:id="84"/>
    </w:p>
    <w:p w:rsidR="00C00FCB" w:rsidRDefault="00C00FCB" w:rsidP="00C00FCB">
      <w:pPr>
        <w:pStyle w:val="normal0"/>
        <w:spacing w:after="280" w:line="240" w:lineRule="auto"/>
        <w:ind w:left="432"/>
        <w:rPr>
          <w:rFonts w:ascii="Times New Roman" w:hAnsi="Times New Roman" w:cs="Times New Roman"/>
          <w:sz w:val="20"/>
          <w:szCs w:val="20"/>
        </w:rPr>
      </w:pPr>
      <w:r w:rsidRPr="00FD7A1A">
        <w:rPr>
          <w:rFonts w:ascii="Times New Roman" w:hAnsi="Times New Roman" w:cs="Times New Roman"/>
          <w:sz w:val="20"/>
          <w:szCs w:val="20"/>
        </w:rPr>
        <w:t xml:space="preserve">RDD is an abstract class with many subclasses and this is one of them. In general each subclass performs </w:t>
      </w:r>
      <w:ins w:id="85" w:author="chotta-safe" w:date="2017-03-03T21:07:00Z">
        <w:r w:rsidR="005F425E">
          <w:rPr>
            <w:rFonts w:ascii="Times New Roman" w:hAnsi="Times New Roman" w:cs="Times New Roman"/>
            <w:sz w:val="20"/>
            <w:szCs w:val="20"/>
          </w:rPr>
          <w:t xml:space="preserve">a </w:t>
        </w:r>
      </w:ins>
      <w:r w:rsidRPr="00FD7A1A">
        <w:rPr>
          <w:rFonts w:ascii="Times New Roman" w:hAnsi="Times New Roman" w:cs="Times New Roman"/>
          <w:sz w:val="20"/>
          <w:szCs w:val="20"/>
        </w:rPr>
        <w:t>different action on the RDD, e.g. reading/writing/shuffling/check</w:t>
      </w:r>
      <w:ins w:id="86" w:author="chotta-safe" w:date="2017-03-03T21:37:00Z">
        <w:r w:rsidR="002F27E2">
          <w:rPr>
            <w:rFonts w:ascii="Times New Roman" w:hAnsi="Times New Roman" w:cs="Times New Roman"/>
            <w:sz w:val="20"/>
            <w:szCs w:val="20"/>
          </w:rPr>
          <w:t xml:space="preserve"> </w:t>
        </w:r>
      </w:ins>
      <w:r w:rsidRPr="00FD7A1A">
        <w:rPr>
          <w:rFonts w:ascii="Times New Roman" w:hAnsi="Times New Roman" w:cs="Times New Roman"/>
          <w:sz w:val="20"/>
          <w:szCs w:val="20"/>
        </w:rPr>
        <w:t>pointing etc. This specific type is used when calling SparkContext.parallelize</w:t>
      </w:r>
      <w:ins w:id="87" w:author="chotta-safe" w:date="2017-03-03T21:07:00Z">
        <w:r w:rsidR="005F425E">
          <w:rPr>
            <w:rFonts w:ascii="Times New Roman" w:hAnsi="Times New Roman" w:cs="Times New Roman"/>
            <w:sz w:val="20"/>
            <w:szCs w:val="20"/>
          </w:rPr>
          <w:t>;</w:t>
        </w:r>
      </w:ins>
      <w:del w:id="88" w:author="chotta-safe" w:date="2017-03-03T21:07:00Z">
        <w:r w:rsidRPr="00FD7A1A" w:rsidDel="005F425E">
          <w:rPr>
            <w:rFonts w:ascii="Times New Roman" w:hAnsi="Times New Roman" w:cs="Times New Roman"/>
            <w:sz w:val="20"/>
            <w:szCs w:val="20"/>
          </w:rPr>
          <w:delText>,</w:delText>
        </w:r>
      </w:del>
      <w:r w:rsidRPr="00FD7A1A">
        <w:rPr>
          <w:rFonts w:ascii="Times New Roman" w:hAnsi="Times New Roman" w:cs="Times New Roman"/>
          <w:sz w:val="20"/>
          <w:szCs w:val="20"/>
        </w:rPr>
        <w:t xml:space="preserve"> it is used to parallelize a collection from the driver program.</w:t>
      </w:r>
    </w:p>
    <w:p w:rsidR="00C00FCB" w:rsidRPr="00FD7A1A" w:rsidRDefault="00C00FCB" w:rsidP="00C00FCB">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89" w:name="_Toc474089277"/>
      <w:r w:rsidRPr="00FD7A1A">
        <w:rPr>
          <w:rFonts w:ascii="Times New Roman" w:eastAsia="Times New Roman" w:hAnsi="Times New Roman" w:cs="Times New Roman"/>
          <w:sz w:val="20"/>
          <w:szCs w:val="20"/>
        </w:rPr>
        <w:lastRenderedPageBreak/>
        <w:t>Can you use Spark to access and analyze data stored in Cassandra databases?</w:t>
      </w:r>
      <w:bookmarkEnd w:id="89"/>
    </w:p>
    <w:p w:rsidR="00C00FCB" w:rsidRPr="00FD7A1A" w:rsidRDefault="00C00FCB" w:rsidP="00C00FCB">
      <w:pPr>
        <w:pStyle w:val="normal0"/>
        <w:spacing w:after="280" w:line="240" w:lineRule="auto"/>
        <w:ind w:left="720"/>
        <w:rPr>
          <w:sz w:val="20"/>
          <w:szCs w:val="20"/>
        </w:rPr>
      </w:pPr>
      <w:r w:rsidRPr="00FD7A1A">
        <w:rPr>
          <w:rFonts w:ascii="Times New Roman" w:eastAsia="Times New Roman" w:hAnsi="Times New Roman" w:cs="Times New Roman"/>
          <w:sz w:val="20"/>
          <w:szCs w:val="20"/>
        </w:rPr>
        <w:t>Yes, it is possible if you use Spark Cassandra Connector.</w:t>
      </w:r>
    </w:p>
    <w:p w:rsidR="00C00FCB" w:rsidRDefault="00C00FCB" w:rsidP="00C00FCB">
      <w:pPr>
        <w:pStyle w:val="normal0"/>
        <w:spacing w:after="280" w:line="240" w:lineRule="auto"/>
        <w:ind w:left="432"/>
        <w:rPr>
          <w:rFonts w:ascii="Times New Roman" w:hAnsi="Times New Roman" w:cs="Times New Roman"/>
          <w:sz w:val="20"/>
          <w:szCs w:val="20"/>
        </w:rPr>
      </w:pPr>
    </w:p>
    <w:p w:rsidR="00C00FCB" w:rsidRDefault="00C00FCB" w:rsidP="00C00FCB">
      <w:pPr>
        <w:pStyle w:val="normal0"/>
        <w:spacing w:after="280" w:line="240" w:lineRule="auto"/>
        <w:ind w:left="432"/>
        <w:rPr>
          <w:rFonts w:ascii="Times New Roman" w:hAnsi="Times New Roman" w:cs="Times New Roman"/>
          <w:sz w:val="20"/>
          <w:szCs w:val="20"/>
        </w:rPr>
      </w:pPr>
    </w:p>
    <w:p w:rsidR="00B25377" w:rsidRDefault="00B25377" w:rsidP="00C00FCB">
      <w:pPr>
        <w:pStyle w:val="normal0"/>
        <w:spacing w:after="280" w:line="240" w:lineRule="auto"/>
        <w:ind w:left="432"/>
        <w:rPr>
          <w:rFonts w:ascii="Times New Roman" w:hAnsi="Times New Roman" w:cs="Times New Roman"/>
          <w:sz w:val="20"/>
          <w:szCs w:val="20"/>
        </w:rPr>
      </w:pPr>
    </w:p>
    <w:p w:rsidR="00C00FCB" w:rsidRPr="00FD7A1A" w:rsidRDefault="00C00FCB" w:rsidP="00C00FCB">
      <w:pPr>
        <w:pStyle w:val="normal0"/>
        <w:spacing w:after="280" w:line="240" w:lineRule="auto"/>
        <w:ind w:left="432"/>
        <w:rPr>
          <w:rFonts w:ascii="Times New Roman" w:hAnsi="Times New Roman" w:cs="Times New Roman"/>
          <w:sz w:val="20"/>
          <w:szCs w:val="20"/>
        </w:rPr>
      </w:pPr>
    </w:p>
    <w:p w:rsidR="00CD47D7" w:rsidRPr="00FD7A1A" w:rsidRDefault="00CD47D7"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90" w:name="_Toc474089278"/>
      <w:r w:rsidRPr="00FD7A1A">
        <w:rPr>
          <w:rFonts w:ascii="Times New Roman" w:eastAsia="Times New Roman" w:hAnsi="Times New Roman" w:cs="Times New Roman"/>
          <w:sz w:val="20"/>
          <w:szCs w:val="20"/>
        </w:rPr>
        <w:t>Explain how ReduceByKey and GroupByKey work</w:t>
      </w:r>
      <w:del w:id="91" w:author="chotta-safe" w:date="2017-03-03T21:07:00Z">
        <w:r w:rsidRPr="00FD7A1A" w:rsidDel="005F425E">
          <w:rPr>
            <w:rFonts w:ascii="Times New Roman" w:eastAsia="Times New Roman" w:hAnsi="Times New Roman" w:cs="Times New Roman"/>
            <w:sz w:val="20"/>
            <w:szCs w:val="20"/>
          </w:rPr>
          <w:delText>s</w:delText>
        </w:r>
      </w:del>
      <w:r w:rsidRPr="00FD7A1A">
        <w:rPr>
          <w:rFonts w:ascii="Times New Roman" w:eastAsia="Times New Roman" w:hAnsi="Times New Roman" w:cs="Times New Roman"/>
          <w:sz w:val="20"/>
          <w:szCs w:val="20"/>
        </w:rPr>
        <w:t>?</w:t>
      </w:r>
      <w:bookmarkEnd w:id="90"/>
    </w:p>
    <w:p w:rsidR="0095492B" w:rsidRDefault="00CD47D7" w:rsidP="00B704FA">
      <w:pPr>
        <w:pStyle w:val="normal0"/>
        <w:spacing w:after="280" w:line="240" w:lineRule="auto"/>
        <w:ind w:left="36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 xml:space="preserve">ReduceByKey: </w:t>
      </w:r>
      <w:r w:rsidRPr="00FD7A1A">
        <w:rPr>
          <w:rFonts w:ascii="Times New Roman" w:eastAsia="Times New Roman" w:hAnsi="Times New Roman" w:cs="Times New Roman"/>
          <w:sz w:val="20"/>
          <w:szCs w:val="20"/>
        </w:rPr>
        <w:t xml:space="preserve">Uses </w:t>
      </w:r>
      <w:ins w:id="92" w:author="chotta-safe" w:date="2017-03-03T21:11:00Z">
        <w:r w:rsidR="001306E6">
          <w:rPr>
            <w:rFonts w:ascii="Times New Roman" w:eastAsia="Times New Roman" w:hAnsi="Times New Roman" w:cs="Times New Roman"/>
            <w:sz w:val="20"/>
            <w:szCs w:val="20"/>
          </w:rPr>
          <w:t xml:space="preserve">the </w:t>
        </w:r>
      </w:ins>
      <w:proofErr w:type="gramStart"/>
      <w:r w:rsidRPr="00FD7A1A">
        <w:rPr>
          <w:rFonts w:ascii="Times New Roman" w:eastAsia="Times New Roman" w:hAnsi="Times New Roman" w:cs="Times New Roman"/>
          <w:sz w:val="20"/>
          <w:szCs w:val="20"/>
        </w:rPr>
        <w:t>CombineByKey(</w:t>
      </w:r>
      <w:proofErr w:type="gramEnd"/>
      <w:r w:rsidRPr="00FD7A1A">
        <w:rPr>
          <w:rFonts w:ascii="Times New Roman" w:eastAsia="Times New Roman" w:hAnsi="Times New Roman" w:cs="Times New Roman"/>
          <w:sz w:val="20"/>
          <w:szCs w:val="20"/>
        </w:rPr>
        <w:t>) method</w:t>
      </w:r>
      <w:r w:rsidR="004626E3" w:rsidRPr="00FD7A1A">
        <w:rPr>
          <w:rFonts w:ascii="Times New Roman" w:eastAsia="Times New Roman" w:hAnsi="Times New Roman" w:cs="Times New Roman"/>
          <w:sz w:val="20"/>
          <w:szCs w:val="20"/>
        </w:rPr>
        <w:t xml:space="preserve"> behind the scene</w:t>
      </w:r>
      <w:ins w:id="93" w:author="chotta-safe" w:date="2017-03-03T21:08:00Z">
        <w:r w:rsidR="005F425E">
          <w:rPr>
            <w:rFonts w:ascii="Times New Roman" w:eastAsia="Times New Roman" w:hAnsi="Times New Roman" w:cs="Times New Roman"/>
            <w:sz w:val="20"/>
            <w:szCs w:val="20"/>
          </w:rPr>
          <w:t>s</w:t>
        </w:r>
      </w:ins>
      <w:r w:rsidRPr="00FD7A1A">
        <w:rPr>
          <w:rFonts w:ascii="Times New Roman" w:eastAsia="Times New Roman" w:hAnsi="Times New Roman" w:cs="Times New Roman"/>
          <w:sz w:val="20"/>
          <w:szCs w:val="20"/>
        </w:rPr>
        <w:t xml:space="preserve"> to minimize shuffle, thus</w:t>
      </w:r>
      <w:ins w:id="94" w:author="chotta-safe" w:date="2017-03-03T21:09:00Z">
        <w:r w:rsidR="005F425E">
          <w:rPr>
            <w:rFonts w:ascii="Times New Roman" w:eastAsia="Times New Roman" w:hAnsi="Times New Roman" w:cs="Times New Roman"/>
            <w:sz w:val="20"/>
            <w:szCs w:val="20"/>
          </w:rPr>
          <w:t xml:space="preserve"> making it </w:t>
        </w:r>
      </w:ins>
      <w:ins w:id="95" w:author="chotta-safe" w:date="2017-03-03T21:10:00Z">
        <w:r w:rsidR="008B5C3E">
          <w:rPr>
            <w:rFonts w:ascii="Times New Roman" w:eastAsia="Times New Roman" w:hAnsi="Times New Roman" w:cs="Times New Roman"/>
            <w:sz w:val="20"/>
            <w:szCs w:val="20"/>
          </w:rPr>
          <w:t>more</w:t>
        </w:r>
      </w:ins>
      <w:r w:rsidRPr="00FD7A1A">
        <w:rPr>
          <w:rFonts w:ascii="Times New Roman" w:eastAsia="Times New Roman" w:hAnsi="Times New Roman" w:cs="Times New Roman"/>
          <w:sz w:val="20"/>
          <w:szCs w:val="20"/>
        </w:rPr>
        <w:t xml:space="preserve"> efficient</w:t>
      </w:r>
      <w:ins w:id="96" w:author="chotta-safe" w:date="2017-03-03T21:11:00Z">
        <w:r w:rsidR="008B5C3E">
          <w:rPr>
            <w:rFonts w:ascii="Times New Roman" w:eastAsia="Times New Roman" w:hAnsi="Times New Roman" w:cs="Times New Roman"/>
            <w:sz w:val="20"/>
            <w:szCs w:val="20"/>
          </w:rPr>
          <w:t>. T</w:t>
        </w:r>
      </w:ins>
      <w:ins w:id="97" w:author="chotta-safe" w:date="2017-03-03T21:10:00Z">
        <w:r w:rsidR="008B5C3E">
          <w:rPr>
            <w:rFonts w:ascii="Times New Roman" w:eastAsia="Times New Roman" w:hAnsi="Times New Roman" w:cs="Times New Roman"/>
            <w:sz w:val="20"/>
            <w:szCs w:val="20"/>
          </w:rPr>
          <w:t xml:space="preserve">he methods </w:t>
        </w:r>
      </w:ins>
      <w:ins w:id="98" w:author="chotta-safe" w:date="2017-03-03T21:12:00Z">
        <w:r w:rsidR="001306E6">
          <w:rPr>
            <w:rFonts w:ascii="Times New Roman" w:eastAsia="Times New Roman" w:hAnsi="Times New Roman" w:cs="Times New Roman"/>
            <w:sz w:val="20"/>
            <w:szCs w:val="20"/>
          </w:rPr>
          <w:t xml:space="preserve">themselves </w:t>
        </w:r>
      </w:ins>
      <w:ins w:id="99" w:author="chotta-safe" w:date="2017-03-03T21:13:00Z">
        <w:r w:rsidR="001306E6">
          <w:rPr>
            <w:rFonts w:ascii="Times New Roman" w:eastAsia="Times New Roman" w:hAnsi="Times New Roman" w:cs="Times New Roman"/>
            <w:sz w:val="20"/>
            <w:szCs w:val="20"/>
          </w:rPr>
          <w:t>perform</w:t>
        </w:r>
      </w:ins>
      <w:ins w:id="100" w:author="chotta-safe" w:date="2017-03-03T21:12:00Z">
        <w:r w:rsidR="001306E6">
          <w:rPr>
            <w:rFonts w:ascii="Times New Roman" w:eastAsia="Times New Roman" w:hAnsi="Times New Roman" w:cs="Times New Roman"/>
            <w:sz w:val="20"/>
            <w:szCs w:val="20"/>
          </w:rPr>
          <w:t xml:space="preserve"> the same task.</w:t>
        </w:r>
      </w:ins>
      <w:del w:id="101" w:author="chotta-safe" w:date="2017-03-03T21:09:00Z">
        <w:r w:rsidR="00E83660" w:rsidRPr="00FD7A1A" w:rsidDel="005F425E">
          <w:rPr>
            <w:rFonts w:ascii="Times New Roman" w:eastAsia="Times New Roman" w:hAnsi="Times New Roman" w:cs="Times New Roman"/>
            <w:sz w:val="20"/>
            <w:szCs w:val="20"/>
          </w:rPr>
          <w:delText xml:space="preserve"> else they work their functioning is same</w:delText>
        </w:r>
      </w:del>
      <w:del w:id="102" w:author="chotta-safe" w:date="2017-03-03T21:12:00Z">
        <w:r w:rsidR="00E83660" w:rsidRPr="00FD7A1A" w:rsidDel="001306E6">
          <w:rPr>
            <w:rFonts w:ascii="Times New Roman" w:eastAsia="Times New Roman" w:hAnsi="Times New Roman" w:cs="Times New Roman"/>
            <w:sz w:val="20"/>
            <w:szCs w:val="20"/>
          </w:rPr>
          <w:delText>.</w:delText>
        </w:r>
      </w:del>
      <w:r w:rsidR="00775B14">
        <w:rPr>
          <w:rFonts w:ascii="Times New Roman" w:eastAsia="Times New Roman" w:hAnsi="Times New Roman" w:cs="Times New Roman"/>
          <w:sz w:val="20"/>
          <w:szCs w:val="20"/>
        </w:rPr>
        <w:t xml:space="preserve"> </w:t>
      </w:r>
      <w:r w:rsidR="00775B14" w:rsidRPr="00775B14">
        <w:rPr>
          <w:rFonts w:ascii="Times New Roman" w:eastAsia="Times New Roman" w:hAnsi="Times New Roman" w:cs="Times New Roman"/>
          <w:sz w:val="20"/>
          <w:szCs w:val="20"/>
        </w:rPr>
        <w:t>The Shuffle is an expensive operation since it involves disk I/O, data serialization, and network I/O</w:t>
      </w:r>
      <w:r w:rsidR="00775B14">
        <w:rPr>
          <w:rFonts w:ascii="Times New Roman" w:eastAsia="Times New Roman" w:hAnsi="Times New Roman" w:cs="Times New Roman"/>
          <w:sz w:val="20"/>
          <w:szCs w:val="20"/>
        </w:rPr>
        <w:t>.</w:t>
      </w:r>
    </w:p>
    <w:tbl>
      <w:tblPr>
        <w:tblStyle w:val="TableGrid"/>
        <w:tblW w:w="0" w:type="auto"/>
        <w:tblInd w:w="468" w:type="dxa"/>
        <w:tblLook w:val="04A0"/>
      </w:tblPr>
      <w:tblGrid>
        <w:gridCol w:w="5447"/>
        <w:gridCol w:w="5001"/>
      </w:tblGrid>
      <w:tr w:rsidR="00CD47D7" w:rsidRPr="00FD7A1A" w:rsidTr="007679A6">
        <w:trPr>
          <w:trHeight w:val="267"/>
        </w:trPr>
        <w:tc>
          <w:tcPr>
            <w:tcW w:w="5447" w:type="dxa"/>
          </w:tcPr>
          <w:p w:rsidR="00CD47D7" w:rsidRPr="00FD7A1A" w:rsidRDefault="00CD47D7" w:rsidP="00CD47D7">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ReduceByKey</w:t>
            </w:r>
          </w:p>
        </w:tc>
        <w:tc>
          <w:tcPr>
            <w:tcW w:w="5001" w:type="dxa"/>
          </w:tcPr>
          <w:p w:rsidR="00CD47D7" w:rsidRPr="00FD7A1A" w:rsidRDefault="00CD47D7" w:rsidP="00CD47D7">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GroupByKey</w:t>
            </w:r>
          </w:p>
        </w:tc>
      </w:tr>
      <w:tr w:rsidR="00CD47D7" w:rsidRPr="00FD7A1A" w:rsidTr="007679A6">
        <w:trPr>
          <w:trHeight w:val="2770"/>
        </w:trPr>
        <w:tc>
          <w:tcPr>
            <w:tcW w:w="5447" w:type="dxa"/>
          </w:tcPr>
          <w:p w:rsidR="00CD47D7" w:rsidRPr="00FD7A1A" w:rsidRDefault="00336A69" w:rsidP="00CD47D7">
            <w:pPr>
              <w:pStyle w:val="normal0"/>
              <w:spacing w:after="280"/>
              <w:rPr>
                <w:rFonts w:ascii="Times New Roman" w:eastAsia="Times New Roman" w:hAnsi="Times New Roman" w:cs="Times New Roman"/>
                <w:sz w:val="20"/>
                <w:szCs w:val="20"/>
              </w:rPr>
            </w:pPr>
            <w:r w:rsidRPr="00FD7A1A">
              <w:rPr>
                <w:rFonts w:ascii="Calibri" w:eastAsia="Calibri" w:hAnsi="Calibri" w:cs="Calibri"/>
                <w:color w:val="000000"/>
                <w:sz w:val="20"/>
                <w:szCs w:val="20"/>
              </w:rPr>
              <w:object w:dxaOrig="9492" w:dyaOrig="6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5pt;height:166pt" o:ole="">
                  <v:imagedata r:id="rId16" o:title=""/>
                </v:shape>
                <o:OLEObject Type="Embed" ProgID="PBrush" ShapeID="_x0000_i1025" DrawAspect="Content" ObjectID="_1550229348" r:id="rId17"/>
              </w:object>
            </w:r>
          </w:p>
        </w:tc>
        <w:tc>
          <w:tcPr>
            <w:tcW w:w="5001" w:type="dxa"/>
          </w:tcPr>
          <w:p w:rsidR="00CD47D7" w:rsidRPr="00FD7A1A" w:rsidRDefault="00CD47D7" w:rsidP="00CD47D7">
            <w:pPr>
              <w:pStyle w:val="normal0"/>
              <w:spacing w:after="28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019286" cy="191770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3022245" cy="1919580"/>
                          </a:xfrm>
                          <a:prstGeom prst="rect">
                            <a:avLst/>
                          </a:prstGeom>
                          <a:noFill/>
                          <a:ln w="9525">
                            <a:noFill/>
                            <a:miter lim="800000"/>
                            <a:headEnd/>
                            <a:tailEnd/>
                          </a:ln>
                        </pic:spPr>
                      </pic:pic>
                    </a:graphicData>
                  </a:graphic>
                </wp:inline>
              </w:drawing>
            </w:r>
          </w:p>
        </w:tc>
      </w:tr>
    </w:tbl>
    <w:p w:rsidR="00DA648A" w:rsidRPr="00FD7A1A" w:rsidRDefault="00DA648A"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03" w:name="_Toc474089279"/>
      <w:r w:rsidRPr="00FD7A1A">
        <w:rPr>
          <w:rFonts w:ascii="Times New Roman" w:eastAsia="Times New Roman" w:hAnsi="Times New Roman" w:cs="Times New Roman"/>
          <w:sz w:val="20"/>
          <w:szCs w:val="20"/>
        </w:rPr>
        <w:t>What is the common workflow of a Spark program?</w:t>
      </w:r>
      <w:bookmarkEnd w:id="103"/>
    </w:p>
    <w:p w:rsidR="0095492B" w:rsidRDefault="00DA648A" w:rsidP="0095492B">
      <w:pPr>
        <w:pStyle w:val="normal0"/>
        <w:spacing w:before="307" w:after="307"/>
        <w:ind w:left="720"/>
        <w:rPr>
          <w:rFonts w:ascii="Times New Roman" w:eastAsia="Times New Roman" w:hAnsi="Times New Roman" w:cs="Times New Roman"/>
          <w:b/>
          <w:sz w:val="20"/>
          <w:szCs w:val="20"/>
        </w:rPr>
      </w:pPr>
      <w:r w:rsidRPr="00FD7A1A">
        <w:rPr>
          <w:rFonts w:ascii="Times New Roman" w:eastAsia="Times New Roman" w:hAnsi="Times New Roman" w:cs="Times New Roman"/>
          <w:sz w:val="20"/>
          <w:szCs w:val="20"/>
        </w:rPr>
        <w:t>Every Spark program and shell session will work as follows</w:t>
      </w:r>
      <w:del w:id="104" w:author="chotta-safe" w:date="2017-03-03T21:14:00Z">
        <w:r w:rsidRPr="00FD7A1A" w:rsidDel="001306E6">
          <w:rPr>
            <w:rFonts w:ascii="Times New Roman" w:eastAsia="Times New Roman" w:hAnsi="Times New Roman" w:cs="Times New Roman"/>
            <w:sz w:val="20"/>
            <w:szCs w:val="20"/>
          </w:rPr>
          <w:delText>:</w:delText>
        </w:r>
      </w:del>
      <w:ins w:id="105" w:author="chotta-safe" w:date="2017-03-03T21:14:00Z">
        <w:r w:rsidR="001306E6" w:rsidRPr="00FD7A1A">
          <w:rPr>
            <w:rFonts w:ascii="Times New Roman" w:eastAsia="Times New Roman" w:hAnsi="Times New Roman" w:cs="Times New Roman"/>
            <w:sz w:val="20"/>
            <w:szCs w:val="20"/>
          </w:rPr>
          <w:t xml:space="preserve">: </w:t>
        </w:r>
      </w:ins>
      <w:r w:rsidRPr="00FD7A1A">
        <w:rPr>
          <w:rFonts w:ascii="Times New Roman" w:eastAsia="Times New Roman" w:hAnsi="Times New Roman" w:cs="Times New Roman"/>
          <w:sz w:val="20"/>
          <w:szCs w:val="20"/>
        </w:rPr>
        <w:br/>
        <w:t>1. Create some input RDDs from external data.</w:t>
      </w:r>
      <w:r w:rsidRPr="00FD7A1A">
        <w:rPr>
          <w:rFonts w:ascii="Times New Roman" w:eastAsia="Times New Roman" w:hAnsi="Times New Roman" w:cs="Times New Roman"/>
          <w:sz w:val="20"/>
          <w:szCs w:val="20"/>
        </w:rPr>
        <w:br/>
        <w:t xml:space="preserve">2. Transform them to define new RDDs using transformations like </w:t>
      </w:r>
      <w:proofErr w:type="gramStart"/>
      <w:r w:rsidRPr="00FD7A1A">
        <w:rPr>
          <w:rFonts w:ascii="Times New Roman" w:eastAsia="Times New Roman" w:hAnsi="Times New Roman" w:cs="Times New Roman"/>
          <w:sz w:val="20"/>
          <w:szCs w:val="20"/>
        </w:rPr>
        <w:t>filter(</w:t>
      </w:r>
      <w:proofErr w:type="gramEnd"/>
      <w:r w:rsidRPr="00FD7A1A">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br/>
        <w:t xml:space="preserve">3. Ask Spark to </w:t>
      </w:r>
      <w:proofErr w:type="gramStart"/>
      <w:r w:rsidRPr="00FD7A1A">
        <w:rPr>
          <w:rFonts w:ascii="Times New Roman" w:eastAsia="Times New Roman" w:hAnsi="Times New Roman" w:cs="Times New Roman"/>
          <w:sz w:val="20"/>
          <w:szCs w:val="20"/>
        </w:rPr>
        <w:t>persist(</w:t>
      </w:r>
      <w:proofErr w:type="gramEnd"/>
      <w:r w:rsidRPr="00FD7A1A">
        <w:rPr>
          <w:rFonts w:ascii="Times New Roman" w:eastAsia="Times New Roman" w:hAnsi="Times New Roman" w:cs="Times New Roman"/>
          <w:sz w:val="20"/>
          <w:szCs w:val="20"/>
        </w:rPr>
        <w:t>) any intermediate RDDs that will need to be reused.</w:t>
      </w:r>
      <w:r w:rsidRPr="00FD7A1A">
        <w:rPr>
          <w:rFonts w:ascii="Times New Roman" w:eastAsia="Times New Roman" w:hAnsi="Times New Roman" w:cs="Times New Roman"/>
          <w:sz w:val="20"/>
          <w:szCs w:val="20"/>
        </w:rPr>
        <w:br/>
        <w:t xml:space="preserve">4. Launch actions such as </w:t>
      </w:r>
      <w:proofErr w:type="gramStart"/>
      <w:r w:rsidRPr="00FD7A1A">
        <w:rPr>
          <w:rFonts w:ascii="Times New Roman" w:eastAsia="Times New Roman" w:hAnsi="Times New Roman" w:cs="Times New Roman"/>
          <w:sz w:val="20"/>
          <w:szCs w:val="20"/>
        </w:rPr>
        <w:t>count(</w:t>
      </w:r>
      <w:proofErr w:type="gramEnd"/>
      <w:r w:rsidRPr="00FD7A1A">
        <w:rPr>
          <w:rFonts w:ascii="Times New Roman" w:eastAsia="Times New Roman" w:hAnsi="Times New Roman" w:cs="Times New Roman"/>
          <w:sz w:val="20"/>
          <w:szCs w:val="20"/>
        </w:rPr>
        <w:t>) and first() to kick off a parallel computation, which is then optimized and executed by Spark.</w:t>
      </w:r>
    </w:p>
    <w:p w:rsidR="00DA648A" w:rsidRDefault="00336A69" w:rsidP="00DA648A">
      <w:pPr>
        <w:pStyle w:val="normal0"/>
        <w:spacing w:before="280" w:after="280" w:line="240" w:lineRule="auto"/>
        <w:ind w:left="360"/>
      </w:pPr>
      <w:r w:rsidRPr="00FD7A1A">
        <w:rPr>
          <w:noProof/>
          <w:sz w:val="20"/>
          <w:szCs w:val="20"/>
        </w:rPr>
        <w:lastRenderedPageBreak/>
        <w:drawing>
          <wp:inline distT="0" distB="0" distL="0" distR="0">
            <wp:extent cx="4464702" cy="2514600"/>
            <wp:effectExtent l="19050" t="0" r="0" b="0"/>
            <wp:docPr id="69" name="Picture 19" descr="Image result for workflow of apache workflow">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workflow of apache workflow"/>
                    <pic:cNvPicPr>
                      <a:picLocks noChangeAspect="1" noChangeArrowheads="1"/>
                    </pic:cNvPicPr>
                  </pic:nvPicPr>
                  <pic:blipFill>
                    <a:blip r:embed="rId20" cstate="print"/>
                    <a:srcRect/>
                    <a:stretch>
                      <a:fillRect/>
                    </a:stretch>
                  </pic:blipFill>
                  <pic:spPr bwMode="auto">
                    <a:xfrm>
                      <a:off x="0" y="0"/>
                      <a:ext cx="4472565" cy="2519029"/>
                    </a:xfrm>
                    <a:prstGeom prst="rect">
                      <a:avLst/>
                    </a:prstGeom>
                    <a:noFill/>
                    <a:ln w="9525">
                      <a:noFill/>
                      <a:miter lim="800000"/>
                      <a:headEnd/>
                      <a:tailEnd/>
                    </a:ln>
                  </pic:spPr>
                </pic:pic>
              </a:graphicData>
            </a:graphic>
          </wp:inline>
        </w:drawing>
      </w:r>
      <w:hyperlink r:id="rId21" w:history="1">
        <w:r w:rsidR="00F9479B" w:rsidRPr="00F9479B">
          <w:rPr>
            <w:rStyle w:val="Hyperlink"/>
            <w:rFonts w:ascii="Times New Roman" w:eastAsia="Times New Roman" w:hAnsi="Times New Roman" w:cs="Times New Roman"/>
            <w:sz w:val="20"/>
            <w:szCs w:val="20"/>
          </w:rPr>
          <w:t>Ref</w:t>
        </w:r>
      </w:hyperlink>
    </w:p>
    <w:p w:rsidR="00F804C6" w:rsidRPr="00FD7A1A" w:rsidRDefault="00F804C6" w:rsidP="00DA648A">
      <w:pPr>
        <w:pStyle w:val="normal0"/>
        <w:spacing w:before="280" w:after="280" w:line="240" w:lineRule="auto"/>
        <w:ind w:left="360"/>
        <w:rPr>
          <w:rFonts w:ascii="Times New Roman" w:eastAsia="Times New Roman" w:hAnsi="Times New Roman" w:cs="Times New Roman"/>
          <w:b/>
          <w:sz w:val="20"/>
          <w:szCs w:val="20"/>
        </w:rPr>
      </w:pPr>
    </w:p>
    <w:p w:rsidR="009213A2" w:rsidRPr="00FD7A1A" w:rsidRDefault="009213A2"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06" w:name="_Toc474089280"/>
      <w:r w:rsidRPr="00FD7A1A">
        <w:rPr>
          <w:rFonts w:ascii="Times New Roman" w:eastAsia="Times New Roman" w:hAnsi="Times New Roman" w:cs="Times New Roman"/>
          <w:sz w:val="20"/>
          <w:szCs w:val="20"/>
        </w:rPr>
        <w:t xml:space="preserve">Explain spark environment for driver. </w:t>
      </w:r>
      <w:hyperlink r:id="rId22" w:history="1">
        <w:r w:rsidRPr="00DD617A">
          <w:rPr>
            <w:rFonts w:ascii="Times New Roman" w:eastAsia="Times New Roman" w:hAnsi="Times New Roman" w:cs="Times New Roman"/>
            <w:sz w:val="20"/>
            <w:szCs w:val="20"/>
          </w:rPr>
          <w:t>Ref</w:t>
        </w:r>
        <w:bookmarkEnd w:id="106"/>
      </w:hyperlink>
      <w:ins w:id="107" w:author="chotta-safe" w:date="2017-03-03T21:16:00Z">
        <w:r w:rsidR="001306E6">
          <w:t xml:space="preserve"> Need revision</w:t>
        </w:r>
      </w:ins>
    </w:p>
    <w:p w:rsidR="009213A2" w:rsidRPr="00B704FA" w:rsidRDefault="009213A2" w:rsidP="00B704FA">
      <w:pPr>
        <w:pStyle w:val="normal0"/>
        <w:spacing w:after="280" w:line="240" w:lineRule="auto"/>
        <w:ind w:left="432"/>
        <w:rPr>
          <w:rFonts w:ascii="Times New Roman" w:hAnsi="Times New Roman" w:cs="Times New Roman"/>
          <w:sz w:val="20"/>
          <w:szCs w:val="20"/>
        </w:rPr>
      </w:pPr>
      <w:proofErr w:type="gramStart"/>
      <w:r w:rsidRPr="00B704FA">
        <w:rPr>
          <w:rFonts w:ascii="Times New Roman" w:hAnsi="Times New Roman" w:cs="Times New Roman"/>
          <w:sz w:val="20"/>
          <w:szCs w:val="20"/>
        </w:rPr>
        <w:t>createDriverEnv</w:t>
      </w:r>
      <w:proofErr w:type="gramEnd"/>
      <w:r w:rsidRPr="00B704FA">
        <w:rPr>
          <w:rFonts w:ascii="Times New Roman" w:hAnsi="Times New Roman" w:cs="Times New Roman"/>
          <w:sz w:val="20"/>
          <w:szCs w:val="20"/>
        </w:rPr>
        <w:t xml:space="preserve"> creates a SparkEnv execution environment for the driver.</w:t>
      </w:r>
      <w:r w:rsidR="002813F2" w:rsidRPr="00B704FA">
        <w:rPr>
          <w:rFonts w:ascii="Times New Roman" w:hAnsi="Times New Roman" w:cs="Times New Roman"/>
          <w:sz w:val="20"/>
          <w:szCs w:val="20"/>
        </w:rPr>
        <w:t xml:space="preserve"> It</w:t>
      </w:r>
      <w:r w:rsidRPr="00B704FA">
        <w:rPr>
          <w:rFonts w:ascii="Times New Roman" w:hAnsi="Times New Roman" w:cs="Times New Roman"/>
          <w:sz w:val="20"/>
          <w:szCs w:val="20"/>
        </w:rPr>
        <w:t xml:space="preserve"> accepts an instance of SparkConf, whether it runs in local mode or not, LiveListenerBus, the number of cores to use for execution in local mode or 0 otherwise, and </w:t>
      </w:r>
      <w:proofErr w:type="gramStart"/>
      <w:r w:rsidRPr="00B704FA">
        <w:rPr>
          <w:rFonts w:ascii="Times New Roman" w:hAnsi="Times New Roman" w:cs="Times New Roman"/>
          <w:sz w:val="20"/>
          <w:szCs w:val="20"/>
        </w:rPr>
        <w:t>a</w:t>
      </w:r>
      <w:proofErr w:type="gramEnd"/>
      <w:r w:rsidRPr="00B704FA">
        <w:rPr>
          <w:rFonts w:ascii="Times New Roman" w:hAnsi="Times New Roman" w:cs="Times New Roman"/>
          <w:sz w:val="20"/>
          <w:szCs w:val="20"/>
        </w:rPr>
        <w:t xml:space="preserve"> OutputCommitCoordinator (default: none).</w:t>
      </w:r>
      <w:r w:rsidR="002813F2" w:rsidRPr="00B704FA">
        <w:rPr>
          <w:rFonts w:ascii="Times New Roman" w:hAnsi="Times New Roman" w:cs="Times New Roman"/>
          <w:sz w:val="20"/>
          <w:szCs w:val="20"/>
        </w:rPr>
        <w:t xml:space="preserve"> </w:t>
      </w:r>
      <w:proofErr w:type="gramStart"/>
      <w:r w:rsidRPr="00B704FA">
        <w:rPr>
          <w:rFonts w:ascii="Times New Roman" w:hAnsi="Times New Roman" w:cs="Times New Roman"/>
          <w:sz w:val="20"/>
          <w:szCs w:val="20"/>
        </w:rPr>
        <w:t>createDriverEnv</w:t>
      </w:r>
      <w:proofErr w:type="gramEnd"/>
      <w:r w:rsidRPr="00B704FA">
        <w:rPr>
          <w:rFonts w:ascii="Times New Roman" w:hAnsi="Times New Roman" w:cs="Times New Roman"/>
          <w:sz w:val="20"/>
          <w:szCs w:val="20"/>
        </w:rPr>
        <w:t xml:space="preserve"> ensures that spark.driver.host and spark.driver.port settings are defined.</w:t>
      </w:r>
      <w:r w:rsidR="002813F2" w:rsidRPr="00B704FA">
        <w:rPr>
          <w:rFonts w:ascii="Times New Roman" w:hAnsi="Times New Roman" w:cs="Times New Roman"/>
          <w:sz w:val="20"/>
          <w:szCs w:val="20"/>
        </w:rPr>
        <w:t xml:space="preserve"> </w:t>
      </w:r>
      <w:r w:rsidRPr="00B704FA">
        <w:rPr>
          <w:rFonts w:ascii="Times New Roman" w:hAnsi="Times New Roman" w:cs="Times New Roman"/>
          <w:sz w:val="20"/>
          <w:szCs w:val="20"/>
        </w:rPr>
        <w:t>It then passes the call straight on to the create helper method (with driver executor id, isDriver enabled, and the input parameters).</w:t>
      </w:r>
    </w:p>
    <w:p w:rsidR="009213A2" w:rsidRPr="00FD7A1A" w:rsidRDefault="002813F2" w:rsidP="00B704FA">
      <w:pPr>
        <w:pStyle w:val="normal0"/>
        <w:spacing w:before="280" w:after="280" w:line="240" w:lineRule="auto"/>
        <w:ind w:left="720"/>
        <w:jc w:val="center"/>
        <w:rPr>
          <w:rFonts w:ascii="Times New Roman" w:eastAsia="Times New Roman" w:hAnsi="Times New Roman" w:cs="Times New Roman"/>
          <w:b/>
          <w:sz w:val="20"/>
          <w:szCs w:val="20"/>
        </w:rPr>
      </w:pPr>
      <w:r w:rsidRPr="00FD7A1A">
        <w:rPr>
          <w:rFonts w:ascii="Times New Roman" w:eastAsia="Times New Roman" w:hAnsi="Times New Roman" w:cs="Times New Roman"/>
          <w:b/>
          <w:noProof/>
          <w:sz w:val="20"/>
          <w:szCs w:val="20"/>
        </w:rPr>
        <w:drawing>
          <wp:inline distT="0" distB="0" distL="0" distR="0">
            <wp:extent cx="2984500" cy="2076047"/>
            <wp:effectExtent l="19050" t="0" r="6350" b="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2984500" cy="2076047"/>
                    </a:xfrm>
                    <a:prstGeom prst="rect">
                      <a:avLst/>
                    </a:prstGeom>
                    <a:noFill/>
                    <a:ln w="9525">
                      <a:noFill/>
                      <a:miter lim="800000"/>
                      <a:headEnd/>
                      <a:tailEnd/>
                    </a:ln>
                  </pic:spPr>
                </pic:pic>
              </a:graphicData>
            </a:graphic>
          </wp:inline>
        </w:drawing>
      </w:r>
    </w:p>
    <w:p w:rsidR="000368C2"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08" w:name="_Toc474089281"/>
      <w:r w:rsidRPr="00FD7A1A">
        <w:rPr>
          <w:rFonts w:ascii="Times New Roman" w:eastAsia="Times New Roman" w:hAnsi="Times New Roman" w:cs="Times New Roman"/>
          <w:sz w:val="20"/>
          <w:szCs w:val="20"/>
        </w:rPr>
        <w:t>What are the transformations and actions that you have used in Spark?</w:t>
      </w:r>
      <w:bookmarkEnd w:id="108"/>
    </w:p>
    <w:p w:rsidR="00C17F5C" w:rsidRPr="00C17F5C" w:rsidRDefault="00C17F5C" w:rsidP="00C17F5C">
      <w:pPr>
        <w:pStyle w:val="normal0"/>
      </w:pPr>
    </w:p>
    <w:tbl>
      <w:tblPr>
        <w:tblStyle w:val="TableGrid"/>
        <w:tblW w:w="10710" w:type="dxa"/>
        <w:tblInd w:w="198" w:type="dxa"/>
        <w:tblLayout w:type="fixed"/>
        <w:tblLook w:val="04A0"/>
      </w:tblPr>
      <w:tblGrid>
        <w:gridCol w:w="2700"/>
        <w:gridCol w:w="8010"/>
      </w:tblGrid>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Transformation</w:t>
            </w:r>
          </w:p>
        </w:tc>
        <w:tc>
          <w:tcPr>
            <w:tcW w:w="8010" w:type="dxa"/>
          </w:tcPr>
          <w:p w:rsidR="00B41820" w:rsidRPr="00FD7A1A" w:rsidRDefault="00B41820" w:rsidP="008300B1">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Meaning</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distributed dataset formed by passing each element of the source through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filter</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formed by selecting those elements of the source on which</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 xml:space="preserve">returns </w:t>
            </w:r>
            <w:r w:rsidRPr="00FD7A1A">
              <w:rPr>
                <w:rFonts w:ascii="Times New Roman" w:hAnsi="Times New Roman" w:cs="Times New Roman"/>
                <w:color w:val="1D1F22"/>
                <w:sz w:val="20"/>
                <w:szCs w:val="20"/>
              </w:rPr>
              <w:lastRenderedPageBreak/>
              <w:t>true.</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lastRenderedPageBreak/>
              <w:t>flatMap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 but each input item can be mapped to 0 or more output items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should return a Seq rather than a single item).</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mapPartitions</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bookmarkStart w:id="109" w:name="MapPartLink"/>
            <w:bookmarkEnd w:id="109"/>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 but runs separately on each partition (block) of the RDD,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must be of type Iterator&lt;T&gt; =&gt; Iterator&lt;U&gt; when running on an RDD of type 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mapPartitionsWithIndex</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Similar to mapPartitions, but also provides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with an integer value representing the index of the partition, so</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must be of type (Int, Iterator&lt;T&gt;) =&gt; Iterator&lt;U&gt; when running on an RDD of type 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sample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withReplacement</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fraction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seed</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Sample a fraction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fraction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of the data, with or without replacement, using a given random number generator seed.</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union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that contains the union of the elements in the source dataset and the 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intersection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RDD that contains the intersection of elements in the source dataset and the 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distinct</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 new dataset that contains the distinct elements of the source dataset.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groupByKey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10" w:name="GroupByLink"/>
            <w:bookmarkEnd w:id="110"/>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Iterable&lt;V&gt;) pairs.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r>
            <w:r w:rsidRPr="00FD7A1A">
              <w:rPr>
                <w:rFonts w:ascii="Times New Roman" w:hAnsi="Times New Roman" w:cs="Times New Roman"/>
                <w:b/>
                <w:bCs/>
                <w:color w:val="1D1F22"/>
                <w:sz w:val="20"/>
                <w:szCs w:val="20"/>
              </w:rPr>
              <w:t>Note: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If you are grouping in order to perform an aggregation (such as a sum or average) over each key, using</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reduceByKey</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or</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aggregateByKey</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will yield much better performance.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r>
            <w:r w:rsidRPr="00FD7A1A">
              <w:rPr>
                <w:rFonts w:ascii="Times New Roman" w:hAnsi="Times New Roman" w:cs="Times New Roman"/>
                <w:b/>
                <w:bCs/>
                <w:color w:val="1D1F22"/>
                <w:sz w:val="20"/>
                <w:szCs w:val="20"/>
              </w:rPr>
              <w:t>Note:</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By default, the level of parallelism in the output depends on the number of partitions of the parent RDD. You can pass an optional</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numTasks</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argument to set a different number of tasks.</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reduceByKey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11" w:name="ReduceByLink"/>
            <w:bookmarkEnd w:id="111"/>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V) pairs where the values for each key are aggregated using the given reduce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 which must be of type (V</w:t>
            </w:r>
            <w:proofErr w:type="gramStart"/>
            <w:r w:rsidRPr="00FD7A1A">
              <w:rPr>
                <w:rFonts w:ascii="Times New Roman" w:hAnsi="Times New Roman" w:cs="Times New Roman"/>
                <w:color w:val="1D1F22"/>
                <w:sz w:val="20"/>
                <w:szCs w:val="20"/>
              </w:rPr>
              <w:t>,V</w:t>
            </w:r>
            <w:proofErr w:type="gramEnd"/>
            <w:r w:rsidRPr="00FD7A1A">
              <w:rPr>
                <w:rFonts w:ascii="Times New Roman" w:hAnsi="Times New Roman" w:cs="Times New Roman"/>
                <w:color w:val="1D1F22"/>
                <w:sz w:val="20"/>
                <w:szCs w:val="20"/>
              </w:rPr>
              <w:t>) =&gt; V. Like in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groupByKey</w:t>
            </w:r>
            <w:r w:rsidRPr="00FD7A1A">
              <w:rPr>
                <w:rFonts w:ascii="Times New Roman" w:hAnsi="Times New Roman" w:cs="Times New Roman"/>
                <w:color w:val="1D1F22"/>
                <w:sz w:val="20"/>
                <w:szCs w:val="20"/>
              </w:rPr>
              <w:t>, the number of reduce tasks is configurable through an optional second 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aggregateByKey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zeroValue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seqOp</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combOp</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12" w:name="AggregateByLink"/>
            <w:bookmarkEnd w:id="112"/>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returns a dataset of (K, U) pairs where the values for each key are aggregated using the given combine functions and a neutral "zero" value. Allows an aggregated value type that is different than the input value type, while avoiding unnecessary allocations. Like in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groupByKey</w:t>
            </w:r>
            <w:r w:rsidRPr="00FD7A1A">
              <w:rPr>
                <w:rFonts w:ascii="Times New Roman" w:hAnsi="Times New Roman" w:cs="Times New Roman"/>
                <w:color w:val="1D1F22"/>
                <w:sz w:val="20"/>
                <w:szCs w:val="20"/>
              </w:rPr>
              <w:t>, the number of reduce tasks is configurable through an optional second 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sortByKey</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ascending</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13" w:name="SortByLink"/>
            <w:bookmarkEnd w:id="113"/>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a dataset of (K, V) pairs where K implements Ordered, returns a dataset of (K, V) pairs sorted by keys in ascending or descending order, as specified in the boolean</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ascending</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argument.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join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14" w:name="JoinLink"/>
            <w:bookmarkEnd w:id="114"/>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 (K, V) and (K, W), returns a dataset of (K, (V, W)) pairs with all pairs of elements for each key. Outer joins are supported through</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leftOuterJoin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rightOuterJoin</w:t>
            </w:r>
            <w:r w:rsidRPr="00FD7A1A">
              <w:rPr>
                <w:rFonts w:ascii="Times New Roman" w:hAnsi="Times New Roman" w:cs="Times New Roman"/>
                <w:color w:val="1D1F22"/>
                <w:sz w:val="20"/>
                <w:szCs w:val="20"/>
              </w:rPr>
              <w:t>, and</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fullOuterJoin</w:t>
            </w:r>
            <w:r w:rsidRPr="00FD7A1A">
              <w:rPr>
                <w:rFonts w:ascii="Times New Roman" w:hAnsi="Times New Roman" w:cs="Times New Roman"/>
                <w:color w:val="1D1F22"/>
                <w:sz w:val="20"/>
                <w:szCs w:val="20"/>
              </w:rPr>
              <w: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cogroup</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numTasks</w:t>
            </w:r>
            <w:r w:rsidRPr="00FD7A1A">
              <w:rPr>
                <w:rFonts w:ascii="Times New Roman" w:hAnsi="Times New Roman" w:cs="Times New Roman"/>
                <w:color w:val="1D1F22"/>
                <w:sz w:val="20"/>
                <w:szCs w:val="20"/>
              </w:rPr>
              <w:t>])</w:t>
            </w:r>
            <w:bookmarkStart w:id="115" w:name="CogroupLink"/>
            <w:bookmarkEnd w:id="115"/>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When called on datasets of type (K, V) and (K, W), returns a dataset of (K, (Iterable&lt;V&gt;, Iterable&lt;W&gt;)) tuples. This operation is also called</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groupWith</w:t>
            </w:r>
            <w:r w:rsidRPr="00FD7A1A">
              <w:rPr>
                <w:rFonts w:ascii="Times New Roman" w:hAnsi="Times New Roman" w:cs="Times New Roman"/>
                <w:color w:val="1D1F22"/>
                <w:sz w:val="20"/>
                <w:szCs w:val="20"/>
              </w:rPr>
              <w: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cartesian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otherDataset</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 xml:space="preserve">When called on datasets of types T and U, </w:t>
            </w:r>
            <w:proofErr w:type="gramStart"/>
            <w:r w:rsidRPr="00FD7A1A">
              <w:rPr>
                <w:rFonts w:ascii="Times New Roman" w:hAnsi="Times New Roman" w:cs="Times New Roman"/>
                <w:color w:val="1D1F22"/>
                <w:sz w:val="20"/>
                <w:szCs w:val="20"/>
              </w:rPr>
              <w:t>returns a dataset of (T, U) pairs</w:t>
            </w:r>
            <w:proofErr w:type="gramEnd"/>
            <w:r w:rsidRPr="00FD7A1A">
              <w:rPr>
                <w:rFonts w:ascii="Times New Roman" w:hAnsi="Times New Roman" w:cs="Times New Roman"/>
                <w:color w:val="1D1F22"/>
                <w:sz w:val="20"/>
                <w:szCs w:val="20"/>
              </w:rPr>
              <w:t xml:space="preserve"> (all pairs of elements).</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lastRenderedPageBreak/>
              <w:t>pipe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command</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[envVars]</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Pipe each partition of the RDD through a shell command, e.g. a Perl or bash script. RDD elements are written to the process's stdin and lines output to its stdout are returned as an RDD of strings.</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coalesce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numPartitions</w:t>
            </w:r>
            <w:r w:rsidRPr="00FD7A1A">
              <w:rPr>
                <w:rFonts w:ascii="Times New Roman" w:hAnsi="Times New Roman" w:cs="Times New Roman"/>
                <w:color w:val="1D1F22"/>
                <w:sz w:val="20"/>
                <w:szCs w:val="20"/>
              </w:rPr>
              <w:t>)</w:t>
            </w:r>
            <w:bookmarkStart w:id="116" w:name="CoalesceLink"/>
            <w:bookmarkEnd w:id="116"/>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Decrease the number of partitions in the RDD to numPartitions. Useful for running operations more efficiently after filtering down a large dataset.</w:t>
            </w:r>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repartition</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numPartitions</w:t>
            </w:r>
            <w:r w:rsidRPr="00FD7A1A">
              <w:rPr>
                <w:rFonts w:ascii="Times New Roman" w:hAnsi="Times New Roman" w:cs="Times New Roman"/>
                <w:color w:val="1D1F22"/>
                <w:sz w:val="20"/>
                <w:szCs w:val="20"/>
              </w:rPr>
              <w:t>)</w:t>
            </w:r>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Reshuffle the data in the RDD randomly to create either more or fewer partitions and balance it across them. This always shuffles all data over the network.</w:t>
            </w:r>
            <w:bookmarkStart w:id="117" w:name="RepartitionLink"/>
            <w:bookmarkEnd w:id="117"/>
          </w:p>
        </w:tc>
      </w:tr>
      <w:tr w:rsidR="00B41820" w:rsidRPr="00FD7A1A" w:rsidTr="00C17F5C">
        <w:tc>
          <w:tcPr>
            <w:tcW w:w="270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repartitionAndSortWithinPartitions</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partitioner</w:t>
            </w:r>
            <w:r w:rsidRPr="00FD7A1A">
              <w:rPr>
                <w:rFonts w:ascii="Times New Roman" w:hAnsi="Times New Roman" w:cs="Times New Roman"/>
                <w:color w:val="1D1F22"/>
                <w:sz w:val="20"/>
                <w:szCs w:val="20"/>
              </w:rPr>
              <w:t>)</w:t>
            </w:r>
            <w:bookmarkStart w:id="118" w:name="Repartition2Link"/>
            <w:bookmarkEnd w:id="118"/>
          </w:p>
        </w:tc>
        <w:tc>
          <w:tcPr>
            <w:tcW w:w="801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Repartition the RDD according to the given partitioner and, within each resulting partition, sort records by their keys. This is more efficient than calling</w:t>
            </w:r>
            <w:r w:rsidRPr="00FD7A1A">
              <w:rPr>
                <w:rStyle w:val="apple-converted-space"/>
                <w:rFonts w:ascii="Times New Roman" w:hAnsi="Times New Roman" w:cs="Times New Roman"/>
                <w:color w:val="1D1F22"/>
                <w:sz w:val="20"/>
                <w:szCs w:val="20"/>
              </w:rPr>
              <w:t> </w:t>
            </w:r>
            <w:r w:rsidRPr="00FD7A1A">
              <w:rPr>
                <w:rStyle w:val="HTMLCode"/>
                <w:rFonts w:ascii="Times New Roman" w:eastAsiaTheme="minorHAnsi" w:hAnsi="Times New Roman" w:cs="Times New Roman"/>
                <w:color w:val="444444"/>
                <w:bdr w:val="none" w:sz="0" w:space="0" w:color="auto" w:frame="1"/>
                <w:shd w:val="clear" w:color="auto" w:fill="FFFFFF"/>
              </w:rPr>
              <w:t>repartition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and then sorting within each partition because it can push the sorting down into the shuffle machinery.</w:t>
            </w:r>
          </w:p>
        </w:tc>
      </w:tr>
    </w:tbl>
    <w:p w:rsidR="00B41820" w:rsidRPr="00FD7A1A" w:rsidRDefault="00B41820" w:rsidP="00AD3A83">
      <w:pPr>
        <w:shd w:val="clear" w:color="auto" w:fill="FFFFFF"/>
        <w:spacing w:before="100" w:beforeAutospacing="1" w:after="100" w:afterAutospacing="1" w:line="240" w:lineRule="auto"/>
        <w:rPr>
          <w:rFonts w:ascii="Times New Roman" w:eastAsia="Times New Roman" w:hAnsi="Times New Roman" w:cs="Times New Roman"/>
          <w:sz w:val="20"/>
          <w:szCs w:val="20"/>
        </w:rPr>
      </w:pPr>
    </w:p>
    <w:tbl>
      <w:tblPr>
        <w:tblStyle w:val="TableGrid"/>
        <w:tblW w:w="0" w:type="auto"/>
        <w:tblInd w:w="198" w:type="dxa"/>
        <w:tblLayout w:type="fixed"/>
        <w:tblLook w:val="04A0"/>
      </w:tblPr>
      <w:tblGrid>
        <w:gridCol w:w="2070"/>
        <w:gridCol w:w="8748"/>
      </w:tblGrid>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Action</w:t>
            </w:r>
          </w:p>
        </w:tc>
        <w:tc>
          <w:tcPr>
            <w:tcW w:w="8748" w:type="dxa"/>
          </w:tcPr>
          <w:p w:rsidR="00B41820" w:rsidRPr="00FD7A1A" w:rsidRDefault="00B41820" w:rsidP="008300B1">
            <w:pPr>
              <w:spacing w:after="240" w:line="240" w:lineRule="atLeast"/>
              <w:rPr>
                <w:rFonts w:ascii="Times New Roman" w:hAnsi="Times New Roman" w:cs="Times New Roman"/>
                <w:b/>
                <w:bCs/>
                <w:color w:val="1D1F22"/>
                <w:sz w:val="20"/>
                <w:szCs w:val="20"/>
              </w:rPr>
            </w:pPr>
            <w:r w:rsidRPr="00FD7A1A">
              <w:rPr>
                <w:rFonts w:ascii="Times New Roman" w:hAnsi="Times New Roman" w:cs="Times New Roman"/>
                <w:b/>
                <w:bCs/>
                <w:color w:val="1D1F22"/>
                <w:sz w:val="20"/>
                <w:szCs w:val="20"/>
              </w:rPr>
              <w:t>Meaning</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reduce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Aggregate the elements of the dataset using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(which takes two arguments and returns one). The function should be commutative and associative so that it can be computed correctly in parallel.</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collect</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all the elements of the dataset as an array at the driver program. This is usually useful after a filter or other operation that returns a sufficiently small subset of the data.</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count</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number of elements in the dataset.</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first</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 xml:space="preserve">Return the first element of the dataset (similar to </w:t>
            </w:r>
            <w:proofErr w:type="gramStart"/>
            <w:r w:rsidRPr="00FD7A1A">
              <w:rPr>
                <w:rFonts w:ascii="Times New Roman" w:hAnsi="Times New Roman" w:cs="Times New Roman"/>
                <w:color w:val="1D1F22"/>
                <w:sz w:val="20"/>
                <w:szCs w:val="20"/>
              </w:rPr>
              <w:t>take(</w:t>
            </w:r>
            <w:proofErr w:type="gramEnd"/>
            <w:r w:rsidRPr="00FD7A1A">
              <w:rPr>
                <w:rFonts w:ascii="Times New Roman" w:hAnsi="Times New Roman" w:cs="Times New Roman"/>
                <w:color w:val="1D1F22"/>
                <w:sz w:val="20"/>
                <w:szCs w:val="20"/>
              </w:rPr>
              <w:t>1)).</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take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an array with the first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elements of the dataset.</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takeOrdered</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n</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[ordering]</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Return the first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elements of the RDD using either their natural order or a custom comparator.</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saveAsTextFile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as a text file (or set of text files) in a given directory in the local filesystem, HDFS or any other Hadoop-supported file system. Spark will call toString on each element to convert it to a line of text in the file.</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saveAsSequenceFile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t>(Java and Scala)</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Write the elements of the dataset as a Hadoop SequenceFile in a given path in the local filesystem, HDFS or any other Hadoop-supported file system. This is available on RDDs of key-value pairs that implement Hadoop's Writable interface. In Scala, it is also available on types that are implicitly convertible to Writable (Spark includes conversions for basic types like Int, Double, String, etc).</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saveAsObjectFile</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path</w:t>
            </w:r>
            <w:r w:rsidRPr="00FD7A1A">
              <w:rPr>
                <w:rFonts w:ascii="Times New Roman" w:hAnsi="Times New Roman" w:cs="Times New Roman"/>
                <w:color w:val="1D1F22"/>
                <w:sz w:val="20"/>
                <w:szCs w:val="20"/>
              </w:rPr>
              <w:t>)</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br/>
              <w:t>(Java and Scala)</w:t>
            </w:r>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 xml:space="preserve">Write the elements of the dataset in a simple format using Java serialization, which can then be loaded </w:t>
            </w:r>
            <w:proofErr w:type="gramStart"/>
            <w:r w:rsidRPr="00FD7A1A">
              <w:rPr>
                <w:rFonts w:ascii="Times New Roman" w:hAnsi="Times New Roman" w:cs="Times New Roman"/>
                <w:color w:val="1D1F22"/>
                <w:sz w:val="20"/>
                <w:szCs w:val="20"/>
              </w:rPr>
              <w:t>using</w:t>
            </w:r>
            <w:r w:rsidRPr="00FD7A1A">
              <w:rPr>
                <w:rStyle w:val="HTMLCode"/>
                <w:rFonts w:ascii="Times New Roman" w:eastAsiaTheme="minorHAnsi" w:hAnsi="Times New Roman" w:cs="Times New Roman"/>
                <w:color w:val="444444"/>
                <w:bdr w:val="none" w:sz="0" w:space="0" w:color="auto" w:frame="1"/>
                <w:shd w:val="clear" w:color="auto" w:fill="FFFFFF"/>
              </w:rPr>
              <w:t>SparkContext.objectFile(</w:t>
            </w:r>
            <w:proofErr w:type="gramEnd"/>
            <w:r w:rsidRPr="00FD7A1A">
              <w:rPr>
                <w:rStyle w:val="HTMLCode"/>
                <w:rFonts w:ascii="Times New Roman" w:eastAsiaTheme="minorHAnsi" w:hAnsi="Times New Roman" w:cs="Times New Roman"/>
                <w:color w:val="444444"/>
                <w:bdr w:val="none" w:sz="0" w:space="0" w:color="auto" w:frame="1"/>
                <w:shd w:val="clear" w:color="auto" w:fill="FFFFFF"/>
              </w:rPr>
              <w:t>)</w:t>
            </w:r>
            <w:r w:rsidRPr="00FD7A1A">
              <w:rPr>
                <w:rFonts w:ascii="Times New Roman" w:hAnsi="Times New Roman" w:cs="Times New Roman"/>
                <w:color w:val="1D1F22"/>
                <w:sz w:val="20"/>
                <w:szCs w:val="20"/>
              </w:rPr>
              <w:t>.</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countByKey</w:t>
            </w:r>
            <w:r w:rsidRPr="00FD7A1A">
              <w:rPr>
                <w:rFonts w:ascii="Times New Roman" w:hAnsi="Times New Roman" w:cs="Times New Roman"/>
                <w:color w:val="1D1F22"/>
                <w:sz w:val="20"/>
                <w:szCs w:val="20"/>
              </w:rPr>
              <w:t>()</w:t>
            </w:r>
            <w:bookmarkStart w:id="119" w:name="CountByLink"/>
            <w:bookmarkEnd w:id="119"/>
          </w:p>
        </w:tc>
        <w:tc>
          <w:tcPr>
            <w:tcW w:w="8748"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Only available on RDDs of type (K, V). Returns a hashmap of (K, Int) pairs with the count of each key.</w:t>
            </w:r>
          </w:p>
        </w:tc>
      </w:tr>
      <w:tr w:rsidR="00B41820" w:rsidRPr="00FD7A1A" w:rsidTr="00B704FA">
        <w:tc>
          <w:tcPr>
            <w:tcW w:w="2070" w:type="dxa"/>
          </w:tcPr>
          <w:p w:rsidR="00B41820" w:rsidRPr="00FD7A1A" w:rsidRDefault="00B41820" w:rsidP="008300B1">
            <w:pPr>
              <w:spacing w:after="240" w:line="240" w:lineRule="atLeast"/>
              <w:rPr>
                <w:rFonts w:ascii="Times New Roman" w:hAnsi="Times New Roman" w:cs="Times New Roman"/>
                <w:color w:val="1D1F22"/>
                <w:sz w:val="20"/>
                <w:szCs w:val="20"/>
              </w:rPr>
            </w:pPr>
            <w:r w:rsidRPr="00FD7A1A">
              <w:rPr>
                <w:rFonts w:ascii="Times New Roman" w:hAnsi="Times New Roman" w:cs="Times New Roman"/>
                <w:b/>
                <w:bCs/>
                <w:color w:val="1D1F22"/>
                <w:sz w:val="20"/>
                <w:szCs w:val="20"/>
              </w:rPr>
              <w:t>foreach</w:t>
            </w:r>
            <w:r w:rsidRPr="00FD7A1A">
              <w:rPr>
                <w:rFonts w:ascii="Times New Roman" w:hAnsi="Times New Roman" w:cs="Times New Roman"/>
                <w:color w:val="1D1F22"/>
                <w:sz w:val="20"/>
                <w:szCs w:val="20"/>
              </w:rPr>
              <w:t>(</w:t>
            </w:r>
            <w:r w:rsidRPr="00FD7A1A">
              <w:rPr>
                <w:rFonts w:ascii="Times New Roman" w:hAnsi="Times New Roman" w:cs="Times New Roman"/>
                <w:i/>
                <w:iCs/>
                <w:color w:val="1D1F22"/>
                <w:sz w:val="20"/>
                <w:szCs w:val="20"/>
              </w:rPr>
              <w:t>func</w:t>
            </w:r>
            <w:r w:rsidRPr="00FD7A1A">
              <w:rPr>
                <w:rFonts w:ascii="Times New Roman" w:hAnsi="Times New Roman" w:cs="Times New Roman"/>
                <w:color w:val="1D1F22"/>
                <w:sz w:val="20"/>
                <w:szCs w:val="20"/>
              </w:rPr>
              <w:t>)</w:t>
            </w:r>
          </w:p>
        </w:tc>
        <w:tc>
          <w:tcPr>
            <w:tcW w:w="8748" w:type="dxa"/>
          </w:tcPr>
          <w:p w:rsidR="00B41820" w:rsidRPr="00FD7A1A" w:rsidRDefault="00B41820" w:rsidP="00B41820">
            <w:pPr>
              <w:spacing w:after="240" w:line="240" w:lineRule="atLeast"/>
              <w:rPr>
                <w:rFonts w:ascii="Times New Roman" w:hAnsi="Times New Roman" w:cs="Times New Roman"/>
                <w:color w:val="1D1F22"/>
                <w:sz w:val="20"/>
                <w:szCs w:val="20"/>
              </w:rPr>
            </w:pPr>
            <w:r w:rsidRPr="00FD7A1A">
              <w:rPr>
                <w:rFonts w:ascii="Times New Roman" w:hAnsi="Times New Roman" w:cs="Times New Roman"/>
                <w:color w:val="1D1F22"/>
                <w:sz w:val="20"/>
                <w:szCs w:val="20"/>
              </w:rPr>
              <w:t>Run a function</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i/>
                <w:iCs/>
                <w:color w:val="1D1F22"/>
                <w:sz w:val="20"/>
                <w:szCs w:val="20"/>
              </w:rPr>
              <w:t>func</w:t>
            </w:r>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on each element of the dataset. This is usually done for side effects such as updating an</w:t>
            </w:r>
            <w:r w:rsidRPr="00FD7A1A">
              <w:rPr>
                <w:rStyle w:val="apple-converted-space"/>
                <w:rFonts w:ascii="Times New Roman" w:hAnsi="Times New Roman" w:cs="Times New Roman"/>
                <w:color w:val="1D1F22"/>
                <w:sz w:val="20"/>
                <w:szCs w:val="20"/>
              </w:rPr>
              <w:t> </w:t>
            </w:r>
            <w:hyperlink r:id="rId24" w:anchor="accumulators" w:history="1">
              <w:r w:rsidRPr="00FD7A1A">
                <w:rPr>
                  <w:rStyle w:val="Hyperlink"/>
                  <w:rFonts w:ascii="Times New Roman" w:hAnsi="Times New Roman" w:cs="Times New Roman"/>
                  <w:color w:val="0088CC"/>
                  <w:sz w:val="20"/>
                  <w:szCs w:val="20"/>
                </w:rPr>
                <w:t>Accumulator</w:t>
              </w:r>
            </w:hyperlink>
            <w:r w:rsidRPr="00FD7A1A">
              <w:rPr>
                <w:rStyle w:val="apple-converted-space"/>
                <w:rFonts w:ascii="Times New Roman" w:hAnsi="Times New Roman" w:cs="Times New Roman"/>
                <w:color w:val="1D1F22"/>
                <w:sz w:val="20"/>
                <w:szCs w:val="20"/>
              </w:rPr>
              <w:t> </w:t>
            </w:r>
            <w:r w:rsidRPr="00FD7A1A">
              <w:rPr>
                <w:rFonts w:ascii="Times New Roman" w:hAnsi="Times New Roman" w:cs="Times New Roman"/>
                <w:color w:val="1D1F22"/>
                <w:sz w:val="20"/>
                <w:szCs w:val="20"/>
              </w:rPr>
              <w:t>or interacting with external storage systems.</w:t>
            </w:r>
            <w:r w:rsidRPr="00FD7A1A">
              <w:rPr>
                <w:rStyle w:val="apple-converted-space"/>
                <w:rFonts w:ascii="Times New Roman" w:hAnsi="Times New Roman" w:cs="Times New Roman"/>
                <w:color w:val="1D1F22"/>
                <w:sz w:val="20"/>
                <w:szCs w:val="20"/>
              </w:rPr>
              <w:t> </w:t>
            </w:r>
          </w:p>
        </w:tc>
      </w:tr>
    </w:tbl>
    <w:p w:rsidR="00C17F5C" w:rsidRDefault="00C17F5C" w:rsidP="00B41820">
      <w:pPr>
        <w:pStyle w:val="normal0"/>
        <w:spacing w:after="280" w:line="240" w:lineRule="auto"/>
        <w:ind w:left="720"/>
        <w:rPr>
          <w:rFonts w:ascii="Times New Roman" w:eastAsia="Times New Roman" w:hAnsi="Times New Roman" w:cs="Times New Roman"/>
          <w:sz w:val="20"/>
          <w:szCs w:val="20"/>
        </w:rPr>
      </w:pP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20" w:name="_Toc474089282"/>
      <w:r w:rsidRPr="00FD7A1A">
        <w:rPr>
          <w:rFonts w:ascii="Times New Roman" w:eastAsia="Times New Roman" w:hAnsi="Times New Roman" w:cs="Times New Roman"/>
          <w:sz w:val="20"/>
          <w:szCs w:val="20"/>
        </w:rPr>
        <w:t>How can you minimize data transfers when working with Spark?</w:t>
      </w:r>
      <w:bookmarkEnd w:id="120"/>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Minimizing data transfers and avoiding shuffling helps write spark programs that run in a fast and reliable manner. The various ways in which data transfers can be minimized when working with Apache Spark are:</w:t>
      </w:r>
    </w:p>
    <w:p w:rsidR="000368C2" w:rsidRPr="00FD7A1A" w:rsidRDefault="00CC3160">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Using Broadcast Variable- Broadcast variable enhances the efficiency of joins between small and large RDDs.</w:t>
      </w:r>
    </w:p>
    <w:p w:rsidR="000368C2" w:rsidRPr="00FD7A1A" w:rsidRDefault="00CC3160">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Using Accumulators – Accumulators help update the values of variables in parallel while executing.</w:t>
      </w:r>
    </w:p>
    <w:p w:rsidR="00730BAB" w:rsidRPr="00C00FCB" w:rsidRDefault="00CC3160" w:rsidP="00C00FCB">
      <w:pPr>
        <w:pStyle w:val="normal0"/>
        <w:numPr>
          <w:ilvl w:val="0"/>
          <w:numId w:val="6"/>
        </w:numPr>
        <w:spacing w:after="0" w:line="240" w:lineRule="auto"/>
        <w:ind w:hanging="360"/>
        <w:contextualSpacing/>
        <w:rPr>
          <w:sz w:val="20"/>
          <w:szCs w:val="20"/>
        </w:rPr>
      </w:pPr>
      <w:r w:rsidRPr="00FD7A1A">
        <w:rPr>
          <w:rFonts w:ascii="Times New Roman" w:eastAsia="Times New Roman" w:hAnsi="Times New Roman" w:cs="Times New Roman"/>
          <w:sz w:val="20"/>
          <w:szCs w:val="20"/>
        </w:rPr>
        <w:t>The most common way is to avoid operations ByKey, repartition or any other operations which trigger shuffles.</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21" w:name="_Toc474089283"/>
      <w:r w:rsidRPr="00FD7A1A">
        <w:rPr>
          <w:rFonts w:ascii="Times New Roman" w:eastAsia="Times New Roman" w:hAnsi="Times New Roman" w:cs="Times New Roman"/>
          <w:sz w:val="20"/>
          <w:szCs w:val="20"/>
        </w:rPr>
        <w:t>What is a lineage graph?</w:t>
      </w:r>
      <w:bookmarkEnd w:id="121"/>
      <w:r w:rsidRPr="00FD7A1A">
        <w:rPr>
          <w:rFonts w:ascii="Times New Roman" w:eastAsia="Times New Roman" w:hAnsi="Times New Roman" w:cs="Times New Roman"/>
          <w:sz w:val="20"/>
          <w:szCs w:val="20"/>
        </w:rPr>
        <w:t xml:space="preserve"> </w:t>
      </w:r>
    </w:p>
    <w:p w:rsidR="000368C2" w:rsidRPr="00FD7A1A" w:rsidRDefault="00730BAB">
      <w:pPr>
        <w:pStyle w:val="normal0"/>
        <w:spacing w:after="280" w:line="240" w:lineRule="auto"/>
        <w:ind w:left="720"/>
        <w:rPr>
          <w:sz w:val="20"/>
          <w:szCs w:val="20"/>
        </w:rPr>
      </w:pPr>
      <w:r w:rsidRPr="00FD7A1A">
        <w:rPr>
          <w:rFonts w:ascii="Times New Roman" w:eastAsia="Times New Roman" w:hAnsi="Times New Roman" w:cs="Times New Roman"/>
          <w:sz w:val="20"/>
          <w:szCs w:val="20"/>
        </w:rPr>
        <w:t xml:space="preserve">RDD Lineage (aka RDD operator graph or RDD dependency graph) is a graph of all </w:t>
      </w:r>
      <w:ins w:id="122" w:author="chotta-safe" w:date="2017-03-03T21:21:00Z">
        <w:r w:rsidR="00044DD2">
          <w:rPr>
            <w:rFonts w:ascii="Times New Roman" w:eastAsia="Times New Roman" w:hAnsi="Times New Roman" w:cs="Times New Roman"/>
            <w:sz w:val="20"/>
            <w:szCs w:val="20"/>
          </w:rPr>
          <w:t xml:space="preserve">of </w:t>
        </w:r>
      </w:ins>
      <w:r w:rsidRPr="00FD7A1A">
        <w:rPr>
          <w:rFonts w:ascii="Times New Roman" w:eastAsia="Times New Roman" w:hAnsi="Times New Roman" w:cs="Times New Roman"/>
          <w:sz w:val="20"/>
          <w:szCs w:val="20"/>
        </w:rPr>
        <w:t xml:space="preserve">the parent RDDs of a RDD. It is built as a result of applying transformations to the RDD and creates a logical execution plan. </w:t>
      </w:r>
      <w:r w:rsidR="00CC3160" w:rsidRPr="00FD7A1A">
        <w:rPr>
          <w:rFonts w:ascii="Times New Roman" w:eastAsia="Times New Roman" w:hAnsi="Times New Roman" w:cs="Times New Roman"/>
          <w:sz w:val="20"/>
          <w:szCs w:val="20"/>
        </w:rPr>
        <w:t>The RDDs in Spark</w:t>
      </w:r>
      <w:del w:id="123" w:author="chotta-safe" w:date="2017-03-03T21:22:00Z">
        <w:r w:rsidR="00CC3160" w:rsidRPr="00FD7A1A" w:rsidDel="00044DD2">
          <w:rPr>
            <w:rFonts w:ascii="Times New Roman" w:eastAsia="Times New Roman" w:hAnsi="Times New Roman" w:cs="Times New Roman"/>
            <w:sz w:val="20"/>
            <w:szCs w:val="20"/>
          </w:rPr>
          <w:delText>,</w:delText>
        </w:r>
      </w:del>
      <w:r w:rsidR="00CC3160" w:rsidRPr="00FD7A1A">
        <w:rPr>
          <w:rFonts w:ascii="Times New Roman" w:eastAsia="Times New Roman" w:hAnsi="Times New Roman" w:cs="Times New Roman"/>
          <w:sz w:val="20"/>
          <w:szCs w:val="20"/>
        </w:rPr>
        <w:t xml:space="preserve"> depend on one or more other RDDs. The representation of dependencies in between RDDs is known as the lineage graph. Lineage graph information is used to compute each RDD on demand, so that whenever a part of persistent RDD is lost, the data that is lost can be recovered using the lineage graph information.</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b w:val="0"/>
          <w:sz w:val="20"/>
          <w:szCs w:val="20"/>
        </w:rPr>
      </w:pPr>
      <w:bookmarkStart w:id="124" w:name="_Toc474089284"/>
      <w:r w:rsidRPr="00FD7A1A">
        <w:rPr>
          <w:rFonts w:ascii="Times New Roman" w:eastAsia="Times New Roman" w:hAnsi="Times New Roman" w:cs="Times New Roman"/>
          <w:sz w:val="20"/>
          <w:szCs w:val="20"/>
        </w:rPr>
        <w:t>Describe the major libraries that constitute the Spark Ecosystem</w:t>
      </w:r>
      <w:bookmarkEnd w:id="124"/>
    </w:p>
    <w:p w:rsidR="00653B54" w:rsidRPr="00FD7A1A" w:rsidRDefault="00653B54" w:rsidP="00653B54">
      <w:pPr>
        <w:pStyle w:val="normal0"/>
        <w:spacing w:after="0" w:line="240" w:lineRule="auto"/>
        <w:ind w:left="720"/>
        <w:rPr>
          <w:rFonts w:ascii="Times New Roman" w:eastAsia="Times New Roman" w:hAnsi="Times New Roman" w:cs="Times New Roman"/>
          <w:b/>
          <w:sz w:val="20"/>
          <w:szCs w:val="20"/>
        </w:rPr>
      </w:pPr>
      <w:r w:rsidRPr="00FD7A1A">
        <w:rPr>
          <w:noProof/>
          <w:sz w:val="20"/>
          <w:szCs w:val="20"/>
        </w:rPr>
        <w:drawing>
          <wp:inline distT="0" distB="0" distL="0" distR="0">
            <wp:extent cx="4486530" cy="2504980"/>
            <wp:effectExtent l="19050" t="0" r="9270" b="0"/>
            <wp:docPr id="41" name="Picture 13" descr="Image result for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pache spark"/>
                    <pic:cNvPicPr>
                      <a:picLocks noChangeAspect="1" noChangeArrowheads="1"/>
                    </pic:cNvPicPr>
                  </pic:nvPicPr>
                  <pic:blipFill>
                    <a:blip r:embed="rId25" cstate="print"/>
                    <a:srcRect/>
                    <a:stretch>
                      <a:fillRect/>
                    </a:stretch>
                  </pic:blipFill>
                  <pic:spPr bwMode="auto">
                    <a:xfrm>
                      <a:off x="0" y="0"/>
                      <a:ext cx="4484040" cy="2503589"/>
                    </a:xfrm>
                    <a:prstGeom prst="rect">
                      <a:avLst/>
                    </a:prstGeom>
                    <a:noFill/>
                    <a:ln w="9525">
                      <a:noFill/>
                      <a:miter lim="800000"/>
                      <a:headEnd/>
                      <a:tailEnd/>
                    </a:ln>
                  </pic:spPr>
                </pic:pic>
              </a:graphicData>
            </a:graphic>
          </wp:inline>
        </w:drawing>
      </w:r>
    </w:p>
    <w:p w:rsidR="000368C2" w:rsidRPr="00FD7A1A" w:rsidRDefault="00CC3160">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MLib- Machine learning library in Spark for commonly used learning algorithms like clustering, regression, classification, etc.</w:t>
      </w:r>
    </w:p>
    <w:p w:rsidR="000368C2" w:rsidRPr="00FD7A1A" w:rsidRDefault="00CC3160">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Streaming – This library is used to process real time streaming data.</w:t>
      </w:r>
    </w:p>
    <w:p w:rsidR="000368C2" w:rsidRPr="00FD7A1A" w:rsidRDefault="00CC3160">
      <w:pPr>
        <w:pStyle w:val="normal0"/>
        <w:numPr>
          <w:ilvl w:val="0"/>
          <w:numId w:val="1"/>
        </w:numPr>
        <w:spacing w:after="0" w:line="240" w:lineRule="auto"/>
        <w:ind w:hanging="360"/>
        <w:contextualSpacing/>
        <w:rPr>
          <w:sz w:val="20"/>
          <w:szCs w:val="20"/>
        </w:rPr>
      </w:pPr>
      <w:r w:rsidRPr="00FD7A1A">
        <w:rPr>
          <w:rFonts w:ascii="Times New Roman" w:eastAsia="Times New Roman" w:hAnsi="Times New Roman" w:cs="Times New Roman"/>
          <w:sz w:val="20"/>
          <w:szCs w:val="20"/>
        </w:rPr>
        <w:t>Spark GraphX – Spark API for graph parallel computations with basic operators like joinVertices, subgraph, aggregateMessages, etc.</w:t>
      </w:r>
    </w:p>
    <w:p w:rsidR="000368C2" w:rsidRPr="00FD7A1A" w:rsidRDefault="00CC3160">
      <w:pPr>
        <w:pStyle w:val="normal0"/>
        <w:numPr>
          <w:ilvl w:val="0"/>
          <w:numId w:val="1"/>
        </w:numPr>
        <w:spacing w:after="0" w:line="240" w:lineRule="auto"/>
        <w:ind w:hanging="360"/>
        <w:contextualSpacing/>
        <w:rPr>
          <w:sz w:val="20"/>
          <w:szCs w:val="20"/>
        </w:rPr>
      </w:pPr>
      <w:bookmarkStart w:id="125" w:name="_3rdcrjn" w:colFirst="0" w:colLast="0"/>
      <w:bookmarkEnd w:id="125"/>
      <w:r w:rsidRPr="00FD7A1A">
        <w:rPr>
          <w:rFonts w:ascii="Times New Roman" w:eastAsia="Times New Roman" w:hAnsi="Times New Roman" w:cs="Times New Roman"/>
          <w:sz w:val="20"/>
          <w:szCs w:val="20"/>
        </w:rPr>
        <w:t>Spark SQL – Helps execute SQL like queries on Spark data using standard visualization or BI tools.</w:t>
      </w:r>
    </w:p>
    <w:p w:rsidR="00653B54" w:rsidRPr="00FD7A1A" w:rsidRDefault="00653B54" w:rsidP="00653B54">
      <w:pPr>
        <w:pStyle w:val="normal0"/>
        <w:spacing w:after="0" w:line="240" w:lineRule="auto"/>
        <w:ind w:left="1440"/>
        <w:contextualSpacing/>
        <w:rPr>
          <w:sz w:val="20"/>
          <w:szCs w:val="20"/>
        </w:rPr>
      </w:pP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26" w:name="_Toc474089285"/>
      <w:r w:rsidRPr="00FD7A1A">
        <w:rPr>
          <w:rFonts w:ascii="Times New Roman" w:eastAsia="Times New Roman" w:hAnsi="Times New Roman" w:cs="Times New Roman"/>
          <w:sz w:val="20"/>
          <w:szCs w:val="20"/>
        </w:rPr>
        <w:t>What are the different file formats that can be used in SparkSql?</w:t>
      </w:r>
      <w:bookmarkEnd w:id="126"/>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 xml:space="preserve">Parquet, text and csv, sequence files etc. Connected </w:t>
      </w:r>
      <w:ins w:id="127" w:author="chotta-safe" w:date="2017-03-03T21:24:00Z">
        <w:r w:rsidR="00044DD2">
          <w:rPr>
            <w:rFonts w:ascii="Times New Roman" w:eastAsia="Times New Roman" w:hAnsi="Times New Roman" w:cs="Times New Roman"/>
            <w:sz w:val="20"/>
            <w:szCs w:val="20"/>
          </w:rPr>
          <w:t>S</w:t>
        </w:r>
      </w:ins>
      <w:del w:id="128" w:author="chotta-safe" w:date="2017-03-03T21:24:00Z">
        <w:r w:rsidRPr="00FD7A1A" w:rsidDel="00044DD2">
          <w:rPr>
            <w:rFonts w:ascii="Times New Roman" w:eastAsia="Times New Roman" w:hAnsi="Times New Roman" w:cs="Times New Roman"/>
            <w:sz w:val="20"/>
            <w:szCs w:val="20"/>
          </w:rPr>
          <w:delText>s</w:delText>
        </w:r>
      </w:del>
      <w:r w:rsidRPr="00FD7A1A">
        <w:rPr>
          <w:rFonts w:ascii="Times New Roman" w:eastAsia="Times New Roman" w:hAnsi="Times New Roman" w:cs="Times New Roman"/>
          <w:sz w:val="20"/>
          <w:szCs w:val="20"/>
        </w:rPr>
        <w:t>park</w:t>
      </w:r>
      <w:del w:id="129" w:author="chotta-safe" w:date="2017-03-03T21:24:00Z">
        <w:r w:rsidRPr="00FD7A1A" w:rsidDel="00044DD2">
          <w:rPr>
            <w:rFonts w:ascii="Times New Roman" w:eastAsia="Times New Roman" w:hAnsi="Times New Roman" w:cs="Times New Roman"/>
            <w:sz w:val="20"/>
            <w:szCs w:val="20"/>
          </w:rPr>
          <w:delText xml:space="preserve"> </w:delText>
        </w:r>
      </w:del>
      <w:ins w:id="130" w:author="chotta-safe" w:date="2017-03-03T21:24:00Z">
        <w:r w:rsidR="00044DD2">
          <w:rPr>
            <w:rFonts w:ascii="Times New Roman" w:eastAsia="Times New Roman" w:hAnsi="Times New Roman" w:cs="Times New Roman"/>
            <w:sz w:val="20"/>
            <w:szCs w:val="20"/>
          </w:rPr>
          <w:t>S</w:t>
        </w:r>
      </w:ins>
      <w:del w:id="131" w:author="chotta-safe" w:date="2017-03-03T21:24:00Z">
        <w:r w:rsidRPr="00FD7A1A" w:rsidDel="00044DD2">
          <w:rPr>
            <w:rFonts w:ascii="Times New Roman" w:eastAsia="Times New Roman" w:hAnsi="Times New Roman" w:cs="Times New Roman"/>
            <w:sz w:val="20"/>
            <w:szCs w:val="20"/>
          </w:rPr>
          <w:delText>s</w:delText>
        </w:r>
      </w:del>
      <w:r w:rsidRPr="00FD7A1A">
        <w:rPr>
          <w:rFonts w:ascii="Times New Roman" w:eastAsia="Times New Roman" w:hAnsi="Times New Roman" w:cs="Times New Roman"/>
          <w:sz w:val="20"/>
          <w:szCs w:val="20"/>
        </w:rPr>
        <w:t>ql with RDBMS and Hive tables</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32" w:name="_Toc474089286"/>
      <w:r w:rsidRPr="00FD7A1A">
        <w:rPr>
          <w:rFonts w:ascii="Times New Roman" w:eastAsia="Times New Roman" w:hAnsi="Times New Roman" w:cs="Times New Roman"/>
          <w:sz w:val="20"/>
          <w:szCs w:val="20"/>
        </w:rPr>
        <w:t>What are Pair RDDs?</w:t>
      </w:r>
      <w:bookmarkEnd w:id="132"/>
    </w:p>
    <w:p w:rsidR="000368C2" w:rsidRPr="00FD7A1A" w:rsidRDefault="00CC3160">
      <w:pPr>
        <w:pStyle w:val="normal0"/>
        <w:spacing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Special operations can be performed on RDDs in Spark using key/value pairs</w:t>
      </w:r>
      <w:ins w:id="133" w:author="chotta-safe" w:date="2017-03-03T21:24:00Z">
        <w:r w:rsidR="00044DD2">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 xml:space="preserve"> and such RDDs are referred to as Pair RDDs. Pair RDDs allow users to access each key in parallel. They have a reduceByKey () method that collects data based on each key and a join () method that combines different RDDs together, based on the elements having the same key.</w:t>
      </w:r>
      <w:r w:rsidR="00730BAB" w:rsidRPr="00FD7A1A">
        <w:rPr>
          <w:sz w:val="20"/>
          <w:szCs w:val="20"/>
        </w:rPr>
        <w:t xml:space="preserve"> </w:t>
      </w:r>
      <w:r w:rsidR="00730BAB" w:rsidRPr="00FD7A1A">
        <w:rPr>
          <w:rFonts w:ascii="Times New Roman" w:eastAsia="Times New Roman" w:hAnsi="Times New Roman" w:cs="Times New Roman"/>
          <w:sz w:val="20"/>
          <w:szCs w:val="20"/>
        </w:rPr>
        <w:t xml:space="preserve">For example, </w:t>
      </w:r>
      <w:r w:rsidR="00730BAB" w:rsidRPr="00FD7A1A">
        <w:rPr>
          <w:rFonts w:ascii="Times New Roman" w:eastAsia="Times New Roman" w:hAnsi="Times New Roman" w:cs="Times New Roman"/>
          <w:sz w:val="20"/>
          <w:szCs w:val="20"/>
        </w:rPr>
        <w:lastRenderedPageBreak/>
        <w:t>the data in the table, it represents the corresponding relationship between fruit and color:</w:t>
      </w:r>
    </w:p>
    <w:p w:rsidR="00730BAB" w:rsidRPr="00FD7A1A" w:rsidRDefault="00730BAB" w:rsidP="00730BAB">
      <w:pPr>
        <w:pStyle w:val="normal0"/>
        <w:spacing w:after="280" w:line="240" w:lineRule="auto"/>
        <w:ind w:left="720"/>
        <w:jc w:val="center"/>
        <w:rPr>
          <w:sz w:val="20"/>
          <w:szCs w:val="20"/>
        </w:rPr>
      </w:pPr>
      <w:r w:rsidRPr="00FD7A1A">
        <w:rPr>
          <w:noProof/>
          <w:sz w:val="20"/>
          <w:szCs w:val="20"/>
        </w:rPr>
        <w:drawing>
          <wp:inline distT="0" distB="0" distL="0" distR="0">
            <wp:extent cx="1238250" cy="1154384"/>
            <wp:effectExtent l="19050" t="0" r="0" b="0"/>
            <wp:docPr id="48" name="Picture 28" descr="http://prog3.com/sbdm/img.ptcms/article/201511/25/5655b20626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rog3.com/sbdm/img.ptcms/article/201511/25/5655b20626790.jpg"/>
                    <pic:cNvPicPr>
                      <a:picLocks noChangeAspect="1" noChangeArrowheads="1"/>
                    </pic:cNvPicPr>
                  </pic:nvPicPr>
                  <pic:blipFill>
                    <a:blip r:embed="rId26" cstate="print"/>
                    <a:srcRect/>
                    <a:stretch>
                      <a:fillRect/>
                    </a:stretch>
                  </pic:blipFill>
                  <pic:spPr bwMode="auto">
                    <a:xfrm>
                      <a:off x="0" y="0"/>
                      <a:ext cx="1238250" cy="1154384"/>
                    </a:xfrm>
                    <a:prstGeom prst="rect">
                      <a:avLst/>
                    </a:prstGeom>
                    <a:noFill/>
                    <a:ln w="9525">
                      <a:noFill/>
                      <a:miter lim="800000"/>
                      <a:headEnd/>
                      <a:tailEnd/>
                    </a:ln>
                  </pic:spPr>
                </pic:pic>
              </a:graphicData>
            </a:graphic>
          </wp:inline>
        </w:drawing>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34" w:name="_Toc474089287"/>
      <w:r w:rsidRPr="00FD7A1A">
        <w:rPr>
          <w:rFonts w:ascii="Times New Roman" w:eastAsia="Times New Roman" w:hAnsi="Times New Roman" w:cs="Times New Roman"/>
          <w:sz w:val="20"/>
          <w:szCs w:val="20"/>
        </w:rPr>
        <w:t xml:space="preserve">What is the difference between </w:t>
      </w:r>
      <w:proofErr w:type="gramStart"/>
      <w:r w:rsidRPr="00FD7A1A">
        <w:rPr>
          <w:rFonts w:ascii="Times New Roman" w:eastAsia="Times New Roman" w:hAnsi="Times New Roman" w:cs="Times New Roman"/>
          <w:sz w:val="20"/>
          <w:szCs w:val="20"/>
        </w:rPr>
        <w:t>persist(</w:t>
      </w:r>
      <w:proofErr w:type="gramEnd"/>
      <w:r w:rsidRPr="00FD7A1A">
        <w:rPr>
          <w:rFonts w:ascii="Times New Roman" w:eastAsia="Times New Roman" w:hAnsi="Times New Roman" w:cs="Times New Roman"/>
          <w:sz w:val="20"/>
          <w:szCs w:val="20"/>
        </w:rPr>
        <w:t>) and cache()</w:t>
      </w:r>
      <w:bookmarkEnd w:id="134"/>
    </w:p>
    <w:p w:rsidR="000368C2" w:rsidRPr="00FD7A1A" w:rsidRDefault="00CC3160">
      <w:pPr>
        <w:pStyle w:val="normal0"/>
        <w:spacing w:after="280" w:line="240" w:lineRule="auto"/>
        <w:ind w:left="720"/>
        <w:rPr>
          <w:rFonts w:ascii="Times New Roman" w:eastAsia="Times New Roman" w:hAnsi="Times New Roman" w:cs="Times New Roman"/>
          <w:sz w:val="20"/>
          <w:szCs w:val="20"/>
        </w:rPr>
      </w:pPr>
      <w:proofErr w:type="gramStart"/>
      <w:r w:rsidRPr="00FD7A1A">
        <w:rPr>
          <w:rFonts w:ascii="Times New Roman" w:eastAsia="Times New Roman" w:hAnsi="Times New Roman" w:cs="Times New Roman"/>
          <w:sz w:val="20"/>
          <w:szCs w:val="20"/>
        </w:rPr>
        <w:t>persist</w:t>
      </w:r>
      <w:proofErr w:type="gramEnd"/>
      <w:r w:rsidRPr="00FD7A1A">
        <w:rPr>
          <w:rFonts w:ascii="Times New Roman" w:eastAsia="Times New Roman" w:hAnsi="Times New Roman" w:cs="Times New Roman"/>
          <w:sz w:val="20"/>
          <w:szCs w:val="20"/>
        </w:rPr>
        <w:t xml:space="preserve"> () allows the user to specify the storage level whereas cache () uses the default storage level.</w:t>
      </w:r>
    </w:p>
    <w:p w:rsidR="00816A01" w:rsidRPr="00FD7A1A" w:rsidRDefault="00816A01" w:rsidP="00816A01">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 internally uses persist API</w:t>
      </w:r>
    </w:p>
    <w:p w:rsidR="00816A01" w:rsidRPr="00FD7A1A" w:rsidRDefault="00816A01" w:rsidP="00816A01">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Persist sets a specific storage level for a given RDD</w:t>
      </w:r>
    </w:p>
    <w:p w:rsidR="00816A01" w:rsidRPr="00FD7A1A" w:rsidRDefault="00816A01" w:rsidP="00816A01">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context tracks persistent RDD</w:t>
      </w:r>
    </w:p>
    <w:p w:rsidR="00816A01" w:rsidRPr="00FD7A1A" w:rsidRDefault="00816A01" w:rsidP="00816A01">
      <w:pPr>
        <w:pStyle w:val="normal0"/>
        <w:numPr>
          <w:ilvl w:val="0"/>
          <w:numId w:val="15"/>
        </w:numPr>
        <w:spacing w:after="28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When first evaluates, partition will be put into memory by block manager</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35" w:name="_Toc474089288"/>
      <w:r w:rsidRPr="00FD7A1A">
        <w:rPr>
          <w:rFonts w:ascii="Times New Roman" w:eastAsia="Times New Roman" w:hAnsi="Times New Roman" w:cs="Times New Roman"/>
          <w:sz w:val="20"/>
          <w:szCs w:val="20"/>
        </w:rPr>
        <w:t>What are the various levels of persistence in Apache Spark?</w:t>
      </w:r>
      <w:r w:rsidR="00174D87">
        <w:rPr>
          <w:rFonts w:ascii="Times New Roman" w:eastAsia="Times New Roman" w:hAnsi="Times New Roman" w:cs="Times New Roman"/>
          <w:sz w:val="20"/>
          <w:szCs w:val="20"/>
        </w:rPr>
        <w:t xml:space="preserve"> </w:t>
      </w:r>
      <w:hyperlink r:id="rId27" w:history="1">
        <w:r w:rsidR="00174D87" w:rsidRPr="00174D87">
          <w:rPr>
            <w:rStyle w:val="Hyperlink"/>
            <w:rFonts w:ascii="Times New Roman" w:eastAsia="Times New Roman" w:hAnsi="Times New Roman" w:cs="Times New Roman"/>
            <w:sz w:val="20"/>
            <w:szCs w:val="20"/>
          </w:rPr>
          <w:t>Ref</w:t>
        </w:r>
        <w:bookmarkEnd w:id="135"/>
      </w:hyperlink>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Apache Spark automatically persists the intermediary data from various shuffle operations</w:t>
      </w:r>
      <w:ins w:id="136" w:author="chotta-safe" w:date="2017-03-03T21:26:00Z">
        <w:r w:rsidR="00044DD2">
          <w:rPr>
            <w:rFonts w:ascii="Times New Roman" w:eastAsia="Times New Roman" w:hAnsi="Times New Roman" w:cs="Times New Roman"/>
            <w:sz w:val="20"/>
            <w:szCs w:val="20"/>
          </w:rPr>
          <w:t>;</w:t>
        </w:r>
      </w:ins>
      <w:del w:id="137" w:author="chotta-safe" w:date="2017-03-03T21:26:00Z">
        <w:r w:rsidRPr="00FD7A1A" w:rsidDel="00044DD2">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 xml:space="preserve"> however</w:t>
      </w:r>
      <w:ins w:id="138" w:author="chotta-safe" w:date="2017-03-03T21:26:00Z">
        <w:r w:rsidR="00044DD2">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 xml:space="preserve"> it is often suggested that users call </w:t>
      </w:r>
      <w:ins w:id="139" w:author="chotta-safe" w:date="2017-03-03T21:26:00Z">
        <w:r w:rsidR="00044DD2">
          <w:rPr>
            <w:rFonts w:ascii="Times New Roman" w:eastAsia="Times New Roman" w:hAnsi="Times New Roman" w:cs="Times New Roman"/>
            <w:sz w:val="20"/>
            <w:szCs w:val="20"/>
          </w:rPr>
          <w:t xml:space="preserve">the </w:t>
        </w:r>
      </w:ins>
      <w:r w:rsidRPr="00FD7A1A">
        <w:rPr>
          <w:rFonts w:ascii="Times New Roman" w:eastAsia="Times New Roman" w:hAnsi="Times New Roman" w:cs="Times New Roman"/>
          <w:sz w:val="20"/>
          <w:szCs w:val="20"/>
        </w:rPr>
        <w:t>persist () method on the RDD in case they plan to reuse it. Spark has various persistence levels to store the RDDs on disk or in memory or as a combination of both with different replication levels.</w:t>
      </w:r>
    </w:p>
    <w:p w:rsidR="000368C2" w:rsidRPr="00FD7A1A" w:rsidRDefault="00CC3160">
      <w:pPr>
        <w:pStyle w:val="normal0"/>
        <w:spacing w:after="280" w:line="240" w:lineRule="auto"/>
        <w:ind w:left="720"/>
        <w:rPr>
          <w:sz w:val="20"/>
          <w:szCs w:val="20"/>
        </w:rPr>
      </w:pPr>
      <w:r w:rsidRPr="00FD7A1A">
        <w:rPr>
          <w:rFonts w:ascii="Times New Roman" w:eastAsia="Times New Roman" w:hAnsi="Times New Roman" w:cs="Times New Roman"/>
          <w:sz w:val="20"/>
          <w:szCs w:val="20"/>
        </w:rPr>
        <w:t>The various storage/persistence levels in Spark are -</w:t>
      </w:r>
    </w:p>
    <w:tbl>
      <w:tblPr>
        <w:tblW w:w="913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4155"/>
        <w:gridCol w:w="4981"/>
      </w:tblGrid>
      <w:tr w:rsidR="00483AAE" w:rsidRPr="00553020" w:rsidTr="00174D87">
        <w:tc>
          <w:tcPr>
            <w:tcW w:w="4155" w:type="dxa"/>
            <w:shd w:val="clear" w:color="auto" w:fill="D9D9D9" w:themeFill="background1" w:themeFillShade="D9"/>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b/>
                <w:sz w:val="18"/>
                <w:szCs w:val="18"/>
              </w:rPr>
            </w:pPr>
            <w:r w:rsidRPr="00553020">
              <w:rPr>
                <w:rFonts w:ascii="Times New Roman" w:hAnsi="Times New Roman" w:cs="Times New Roman"/>
                <w:b/>
                <w:sz w:val="18"/>
                <w:szCs w:val="18"/>
              </w:rPr>
              <w:t>Storage Level</w:t>
            </w:r>
          </w:p>
        </w:tc>
        <w:tc>
          <w:tcPr>
            <w:tcW w:w="0" w:type="auto"/>
            <w:shd w:val="clear" w:color="auto" w:fill="D9D9D9" w:themeFill="background1" w:themeFillShade="D9"/>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b/>
                <w:sz w:val="18"/>
                <w:szCs w:val="18"/>
              </w:rPr>
            </w:pPr>
            <w:r w:rsidRPr="00553020">
              <w:rPr>
                <w:rFonts w:ascii="Times New Roman" w:hAnsi="Times New Roman" w:cs="Times New Roman"/>
                <w:b/>
                <w:sz w:val="18"/>
                <w:szCs w:val="18"/>
              </w:rPr>
              <w:t>Meaning</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MEMORY_ONLY</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Store RDD as deserialized Java objects in the JVM. If the RDD does not fit in memory, some partitions will not be cached and will be recomputed on the fly each time they're needed. This is the default level.</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MEMORY_AND_DISK</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Store RDD as deserialized Java objects in the JVM. If the RDD does not fit in memory, store the partitions that don't fit on disk, and read them from there when they're needed.</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MEMORY_ONLY_SER</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br/>
              <w:t>(Java and Scala)</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Store RDD as</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i/>
                <w:iCs/>
                <w:sz w:val="18"/>
                <w:szCs w:val="18"/>
              </w:rPr>
              <w:t>serialized</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t>Java objects (one byte array per partition). This is generally more space-efficient than deserialized objects, especially when using a</w:t>
            </w:r>
            <w:r w:rsidRPr="00553020">
              <w:rPr>
                <w:rStyle w:val="apple-converted-space"/>
                <w:rFonts w:ascii="Times New Roman" w:hAnsi="Times New Roman" w:cs="Times New Roman"/>
                <w:color w:val="1D1F22"/>
                <w:sz w:val="18"/>
                <w:szCs w:val="18"/>
              </w:rPr>
              <w:t> </w:t>
            </w:r>
            <w:hyperlink r:id="rId28" w:history="1">
              <w:r w:rsidRPr="00553020">
                <w:rPr>
                  <w:rStyle w:val="Hyperlink"/>
                  <w:rFonts w:ascii="Times New Roman" w:hAnsi="Times New Roman" w:cs="Times New Roman"/>
                  <w:color w:val="0088CC"/>
                  <w:sz w:val="18"/>
                  <w:szCs w:val="18"/>
                </w:rPr>
                <w:t>fast serializer</w:t>
              </w:r>
            </w:hyperlink>
            <w:r w:rsidRPr="00553020">
              <w:rPr>
                <w:rFonts w:ascii="Times New Roman" w:hAnsi="Times New Roman" w:cs="Times New Roman"/>
                <w:sz w:val="18"/>
                <w:szCs w:val="18"/>
              </w:rPr>
              <w:t>, but more CPU-intensive to read.</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MEMORY_AND_DISK_SER</w:t>
            </w:r>
            <w:r w:rsidRPr="00553020">
              <w:rPr>
                <w:rStyle w:val="apple-converted-space"/>
                <w:rFonts w:ascii="Times New Roman" w:hAnsi="Times New Roman" w:cs="Times New Roman"/>
                <w:color w:val="1D1F22"/>
                <w:sz w:val="18"/>
                <w:szCs w:val="18"/>
              </w:rPr>
              <w:t> </w:t>
            </w:r>
            <w:r w:rsidRPr="00553020">
              <w:rPr>
                <w:rFonts w:ascii="Times New Roman" w:hAnsi="Times New Roman" w:cs="Times New Roman"/>
                <w:sz w:val="18"/>
                <w:szCs w:val="18"/>
              </w:rPr>
              <w:br/>
              <w:t>(Java and Scala)</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Similar to MEMORY_ONLY_SER, but spill partitions that don't fit in memory to disk instead of recomputing them on the fly each time they're needed.</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DISK_ONLY</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Store the RDD partitions only on disk.</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MEMORY_ONLY_2, MEMORY_AND_DISK_2, etc.</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Same as the levels above, but replicate each partition on two cluster nodes.</w:t>
            </w:r>
          </w:p>
        </w:tc>
      </w:tr>
      <w:tr w:rsidR="00483AAE" w:rsidRPr="00553020" w:rsidTr="00483AAE">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OFF_HEAP (experimental)</w:t>
            </w:r>
          </w:p>
        </w:tc>
        <w:tc>
          <w:tcPr>
            <w:tcW w:w="0" w:type="auto"/>
            <w:shd w:val="clear" w:color="auto" w:fill="auto"/>
            <w:tcMar>
              <w:top w:w="80" w:type="dxa"/>
              <w:left w:w="80" w:type="dxa"/>
              <w:bottom w:w="80" w:type="dxa"/>
              <w:right w:w="80" w:type="dxa"/>
            </w:tcMar>
            <w:hideMark/>
          </w:tcPr>
          <w:p w:rsidR="00483AAE" w:rsidRPr="00553020" w:rsidRDefault="00483AAE" w:rsidP="00E75074">
            <w:pPr>
              <w:pStyle w:val="NoSpacing"/>
              <w:rPr>
                <w:rFonts w:ascii="Times New Roman" w:hAnsi="Times New Roman" w:cs="Times New Roman"/>
                <w:sz w:val="18"/>
                <w:szCs w:val="18"/>
              </w:rPr>
            </w:pPr>
            <w:r w:rsidRPr="00553020">
              <w:rPr>
                <w:rFonts w:ascii="Times New Roman" w:hAnsi="Times New Roman" w:cs="Times New Roman"/>
                <w:sz w:val="18"/>
                <w:szCs w:val="18"/>
              </w:rPr>
              <w:t>Similar to MEMORY_ONLY_SER, but store the data in</w:t>
            </w:r>
            <w:r w:rsidRPr="00553020">
              <w:rPr>
                <w:rStyle w:val="apple-converted-space"/>
                <w:rFonts w:ascii="Times New Roman" w:hAnsi="Times New Roman" w:cs="Times New Roman"/>
                <w:color w:val="1D1F22"/>
                <w:sz w:val="18"/>
                <w:szCs w:val="18"/>
              </w:rPr>
              <w:t> </w:t>
            </w:r>
            <w:hyperlink r:id="rId29" w:anchor="memory-management" w:history="1">
              <w:r w:rsidRPr="00553020">
                <w:rPr>
                  <w:rStyle w:val="Hyperlink"/>
                  <w:rFonts w:ascii="Times New Roman" w:hAnsi="Times New Roman" w:cs="Times New Roman"/>
                  <w:color w:val="0088CC"/>
                  <w:sz w:val="18"/>
                  <w:szCs w:val="18"/>
                </w:rPr>
                <w:t xml:space="preserve">off-heap </w:t>
              </w:r>
              <w:r w:rsidRPr="00553020">
                <w:rPr>
                  <w:rStyle w:val="Hyperlink"/>
                  <w:rFonts w:ascii="Times New Roman" w:hAnsi="Times New Roman" w:cs="Times New Roman"/>
                  <w:color w:val="0088CC"/>
                  <w:sz w:val="18"/>
                  <w:szCs w:val="18"/>
                </w:rPr>
                <w:lastRenderedPageBreak/>
                <w:t>memory</w:t>
              </w:r>
            </w:hyperlink>
            <w:r w:rsidRPr="00553020">
              <w:rPr>
                <w:rFonts w:ascii="Times New Roman" w:hAnsi="Times New Roman" w:cs="Times New Roman"/>
                <w:sz w:val="18"/>
                <w:szCs w:val="18"/>
              </w:rPr>
              <w:t>. This requires off-heap memory to be enabled.</w:t>
            </w:r>
          </w:p>
        </w:tc>
      </w:tr>
    </w:tbl>
    <w:p w:rsidR="00174D87" w:rsidRDefault="00174D87"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40" w:name="_Toc474089289"/>
      <w:r w:rsidRPr="00174D87">
        <w:rPr>
          <w:rFonts w:ascii="Times New Roman" w:eastAsia="Times New Roman" w:hAnsi="Times New Roman" w:cs="Times New Roman"/>
          <w:sz w:val="20"/>
          <w:szCs w:val="20"/>
        </w:rPr>
        <w:lastRenderedPageBreak/>
        <w:t xml:space="preserve">Which Storage Level to </w:t>
      </w:r>
      <w:ins w:id="141" w:author="chotta-safe" w:date="2017-03-03T21:27:00Z">
        <w:r w:rsidR="00044DD2">
          <w:rPr>
            <w:rFonts w:ascii="Times New Roman" w:eastAsia="Times New Roman" w:hAnsi="Times New Roman" w:cs="Times New Roman"/>
            <w:sz w:val="20"/>
            <w:szCs w:val="20"/>
          </w:rPr>
          <w:t>c</w:t>
        </w:r>
      </w:ins>
      <w:del w:id="142" w:author="chotta-safe" w:date="2017-03-03T21:27:00Z">
        <w:r w:rsidRPr="00174D87" w:rsidDel="00044DD2">
          <w:rPr>
            <w:rFonts w:ascii="Times New Roman" w:eastAsia="Times New Roman" w:hAnsi="Times New Roman" w:cs="Times New Roman"/>
            <w:sz w:val="20"/>
            <w:szCs w:val="20"/>
          </w:rPr>
          <w:delText>C</w:delText>
        </w:r>
      </w:del>
      <w:r w:rsidRPr="00174D87">
        <w:rPr>
          <w:rFonts w:ascii="Times New Roman" w:eastAsia="Times New Roman" w:hAnsi="Times New Roman" w:cs="Times New Roman"/>
          <w:sz w:val="20"/>
          <w:szCs w:val="20"/>
        </w:rPr>
        <w:t>hoose?</w:t>
      </w:r>
      <w:r>
        <w:rPr>
          <w:rFonts w:ascii="Times New Roman" w:eastAsia="Times New Roman" w:hAnsi="Times New Roman" w:cs="Times New Roman"/>
          <w:sz w:val="20"/>
          <w:szCs w:val="20"/>
        </w:rPr>
        <w:t xml:space="preserve"> </w:t>
      </w:r>
      <w:hyperlink r:id="rId30" w:history="1">
        <w:r w:rsidRPr="00174D87">
          <w:rPr>
            <w:rStyle w:val="Hyperlink"/>
            <w:rFonts w:ascii="Times New Roman" w:eastAsia="Times New Roman" w:hAnsi="Times New Roman" w:cs="Times New Roman"/>
            <w:sz w:val="20"/>
            <w:szCs w:val="20"/>
          </w:rPr>
          <w:t>Ref</w:t>
        </w:r>
        <w:bookmarkEnd w:id="140"/>
      </w:hyperlink>
    </w:p>
    <w:p w:rsidR="00174D87" w:rsidRPr="00174D87" w:rsidRDefault="00174D87" w:rsidP="00174D87">
      <w:pPr>
        <w:pStyle w:val="NormalWeb"/>
        <w:spacing w:before="0" w:beforeAutospacing="0" w:afterAutospacing="0"/>
        <w:ind w:left="682"/>
        <w:rPr>
          <w:color w:val="1D1F22"/>
          <w:sz w:val="20"/>
          <w:szCs w:val="20"/>
        </w:rPr>
      </w:pPr>
      <w:r w:rsidRPr="00174D87">
        <w:rPr>
          <w:color w:val="1D1F22"/>
          <w:sz w:val="20"/>
          <w:szCs w:val="20"/>
        </w:rPr>
        <w:t xml:space="preserve">Spark’s </w:t>
      </w:r>
      <w:ins w:id="143" w:author="chotta-safe" w:date="2017-03-03T21:28:00Z">
        <w:r w:rsidR="00044DD2">
          <w:rPr>
            <w:color w:val="1D1F22"/>
            <w:sz w:val="20"/>
            <w:szCs w:val="20"/>
          </w:rPr>
          <w:t>S</w:t>
        </w:r>
      </w:ins>
      <w:del w:id="144" w:author="chotta-safe" w:date="2017-03-03T21:28:00Z">
        <w:r w:rsidRPr="00174D87" w:rsidDel="00044DD2">
          <w:rPr>
            <w:color w:val="1D1F22"/>
            <w:sz w:val="20"/>
            <w:szCs w:val="20"/>
          </w:rPr>
          <w:delText>s</w:delText>
        </w:r>
      </w:del>
      <w:r w:rsidRPr="00174D87">
        <w:rPr>
          <w:color w:val="1D1F22"/>
          <w:sz w:val="20"/>
          <w:szCs w:val="20"/>
        </w:rPr>
        <w:t xml:space="preserve">torage </w:t>
      </w:r>
      <w:ins w:id="145" w:author="chotta-safe" w:date="2017-03-03T21:28:00Z">
        <w:r w:rsidR="00044DD2">
          <w:rPr>
            <w:color w:val="1D1F22"/>
            <w:sz w:val="20"/>
            <w:szCs w:val="20"/>
          </w:rPr>
          <w:t>L</w:t>
        </w:r>
      </w:ins>
      <w:del w:id="146" w:author="chotta-safe" w:date="2017-03-03T21:28:00Z">
        <w:r w:rsidRPr="00174D87" w:rsidDel="00044DD2">
          <w:rPr>
            <w:color w:val="1D1F22"/>
            <w:sz w:val="20"/>
            <w:szCs w:val="20"/>
          </w:rPr>
          <w:delText>l</w:delText>
        </w:r>
      </w:del>
      <w:r w:rsidRPr="00174D87">
        <w:rPr>
          <w:color w:val="1D1F22"/>
          <w:sz w:val="20"/>
          <w:szCs w:val="20"/>
        </w:rPr>
        <w:t xml:space="preserve">evels are meant to provide different trade-offs between memory usage and CPU efficiency. </w:t>
      </w:r>
      <w:del w:id="147" w:author="chotta-safe" w:date="2017-03-03T21:28:00Z">
        <w:r w:rsidRPr="00174D87" w:rsidDel="00044DD2">
          <w:rPr>
            <w:color w:val="1D1F22"/>
            <w:sz w:val="20"/>
            <w:szCs w:val="20"/>
          </w:rPr>
          <w:delText>We recommend going</w:delText>
        </w:r>
      </w:del>
      <w:ins w:id="148" w:author="chotta-safe" w:date="2017-03-03T21:28:00Z">
        <w:r w:rsidR="00044DD2">
          <w:rPr>
            <w:color w:val="1D1F22"/>
            <w:sz w:val="20"/>
            <w:szCs w:val="20"/>
          </w:rPr>
          <w:t>You should go</w:t>
        </w:r>
      </w:ins>
      <w:r w:rsidRPr="00174D87">
        <w:rPr>
          <w:color w:val="1D1F22"/>
          <w:sz w:val="20"/>
          <w:szCs w:val="20"/>
        </w:rPr>
        <w:t xml:space="preserve"> through the following process to select one:</w:t>
      </w:r>
    </w:p>
    <w:p w:rsidR="00174D87" w:rsidRPr="00174D87" w:rsidRDefault="00174D87" w:rsidP="00174D87">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If your RDDs fit comfortably with the default storage level (</w:t>
      </w:r>
      <w:r w:rsidRPr="00174D87">
        <w:rPr>
          <w:rStyle w:val="HTMLCode"/>
          <w:rFonts w:ascii="Times New Roman" w:hAnsi="Times New Roman" w:cs="Times New Roman"/>
          <w:color w:val="444444"/>
          <w:bdr w:val="none" w:sz="0" w:space="0" w:color="auto" w:frame="1"/>
          <w:shd w:val="clear" w:color="auto" w:fill="FFFFFF"/>
        </w:rPr>
        <w:t>MEMORY_ONLY</w:t>
      </w:r>
      <w:r w:rsidRPr="00174D87">
        <w:rPr>
          <w:color w:val="1D1F22"/>
          <w:sz w:val="20"/>
          <w:szCs w:val="20"/>
        </w:rPr>
        <w:t>), leave them that way. This is the most CPU-efficient option, allowing operations on the RDDs to run as fast as possible.</w:t>
      </w:r>
    </w:p>
    <w:p w:rsidR="00174D87" w:rsidRPr="00174D87" w:rsidRDefault="00174D87" w:rsidP="00174D87">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r w:rsidRPr="00174D87">
        <w:rPr>
          <w:color w:val="1D1F22"/>
          <w:sz w:val="20"/>
          <w:szCs w:val="20"/>
        </w:rPr>
        <w:t>If not, try using</w:t>
      </w:r>
      <w:r w:rsidRPr="00174D87">
        <w:rPr>
          <w:rStyle w:val="apple-converted-space"/>
          <w:color w:val="1D1F22"/>
          <w:sz w:val="20"/>
          <w:szCs w:val="20"/>
        </w:rPr>
        <w:t> </w:t>
      </w:r>
      <w:r w:rsidRPr="00174D87">
        <w:rPr>
          <w:rStyle w:val="HTMLCode"/>
          <w:rFonts w:ascii="Times New Roman" w:hAnsi="Times New Roman" w:cs="Times New Roman"/>
          <w:color w:val="444444"/>
          <w:bdr w:val="none" w:sz="0" w:space="0" w:color="auto" w:frame="1"/>
          <w:shd w:val="clear" w:color="auto" w:fill="FFFFFF"/>
        </w:rPr>
        <w:t>MEMORY_ONLY_SER</w:t>
      </w:r>
      <w:r w:rsidRPr="00174D87">
        <w:rPr>
          <w:rStyle w:val="apple-converted-space"/>
          <w:color w:val="1D1F22"/>
          <w:sz w:val="20"/>
          <w:szCs w:val="20"/>
        </w:rPr>
        <w:t> </w:t>
      </w:r>
      <w:r w:rsidRPr="00174D87">
        <w:rPr>
          <w:color w:val="1D1F22"/>
          <w:sz w:val="20"/>
          <w:szCs w:val="20"/>
        </w:rPr>
        <w:t>and</w:t>
      </w:r>
      <w:r w:rsidRPr="00174D87">
        <w:rPr>
          <w:rStyle w:val="apple-converted-space"/>
          <w:color w:val="1D1F22"/>
          <w:sz w:val="20"/>
          <w:szCs w:val="20"/>
        </w:rPr>
        <w:t> </w:t>
      </w:r>
      <w:hyperlink r:id="rId31" w:history="1">
        <w:r w:rsidRPr="00174D87">
          <w:rPr>
            <w:rStyle w:val="Hyperlink"/>
            <w:color w:val="0088CC"/>
            <w:sz w:val="20"/>
            <w:szCs w:val="20"/>
          </w:rPr>
          <w:t>selecting a fast serialization library</w:t>
        </w:r>
      </w:hyperlink>
      <w:r w:rsidRPr="00174D87">
        <w:rPr>
          <w:rStyle w:val="apple-converted-space"/>
          <w:color w:val="1D1F22"/>
          <w:sz w:val="20"/>
          <w:szCs w:val="20"/>
        </w:rPr>
        <w:t> </w:t>
      </w:r>
      <w:r w:rsidRPr="00174D87">
        <w:rPr>
          <w:color w:val="1D1F22"/>
          <w:sz w:val="20"/>
          <w:szCs w:val="20"/>
        </w:rPr>
        <w:t>to make the objects much more space-efficient, but still reasonably fast to access. (Java and Scala)</w:t>
      </w:r>
    </w:p>
    <w:p w:rsidR="00174D87" w:rsidRPr="00174D87" w:rsidRDefault="00174D87" w:rsidP="00174D87">
      <w:pPr>
        <w:pStyle w:val="NormalWeb"/>
        <w:numPr>
          <w:ilvl w:val="0"/>
          <w:numId w:val="41"/>
        </w:numPr>
        <w:tabs>
          <w:tab w:val="clear" w:pos="720"/>
          <w:tab w:val="num" w:pos="1402"/>
        </w:tabs>
        <w:spacing w:before="0" w:beforeAutospacing="0" w:afterAutospacing="0" w:line="200" w:lineRule="atLeast"/>
        <w:ind w:left="932"/>
        <w:rPr>
          <w:color w:val="1D1F22"/>
          <w:sz w:val="20"/>
          <w:szCs w:val="20"/>
        </w:rPr>
      </w:pPr>
      <w:proofErr w:type="gramStart"/>
      <w:r w:rsidRPr="00174D87">
        <w:rPr>
          <w:color w:val="1D1F22"/>
          <w:sz w:val="20"/>
          <w:szCs w:val="20"/>
        </w:rPr>
        <w:t>Don’t spill</w:t>
      </w:r>
      <w:proofErr w:type="gramEnd"/>
      <w:r w:rsidRPr="00174D87">
        <w:rPr>
          <w:color w:val="1D1F22"/>
          <w:sz w:val="20"/>
          <w:szCs w:val="20"/>
        </w:rPr>
        <w:t xml:space="preserve"> to disk unless the functions that computed your datasets are expensive, or they filter a large amount of the data. Otherwise, re</w:t>
      </w:r>
      <w:r w:rsidR="00462A00">
        <w:rPr>
          <w:color w:val="1D1F22"/>
          <w:sz w:val="20"/>
          <w:szCs w:val="20"/>
        </w:rPr>
        <w:t>-</w:t>
      </w:r>
      <w:r w:rsidRPr="00174D87">
        <w:rPr>
          <w:color w:val="1D1F22"/>
          <w:sz w:val="20"/>
          <w:szCs w:val="20"/>
        </w:rPr>
        <w:t>computing a partition may be as fast as reading it from disk.</w:t>
      </w:r>
    </w:p>
    <w:p w:rsidR="00174D87" w:rsidRDefault="00174D87" w:rsidP="00174D87">
      <w:pPr>
        <w:pStyle w:val="NormalWeb"/>
        <w:numPr>
          <w:ilvl w:val="0"/>
          <w:numId w:val="41"/>
        </w:numPr>
        <w:tabs>
          <w:tab w:val="clear" w:pos="720"/>
          <w:tab w:val="num" w:pos="1402"/>
        </w:tabs>
        <w:spacing w:before="0" w:beforeAutospacing="0" w:afterAutospacing="0" w:line="200" w:lineRule="atLeast"/>
        <w:ind w:left="932"/>
        <w:rPr>
          <w:rFonts w:ascii="Helvetica" w:hAnsi="Helvetica" w:cs="Helvetica"/>
          <w:color w:val="1D1F22"/>
          <w:sz w:val="14"/>
          <w:szCs w:val="14"/>
        </w:rPr>
      </w:pPr>
      <w:r w:rsidRPr="00174D87">
        <w:rPr>
          <w:color w:val="1D1F22"/>
          <w:sz w:val="20"/>
          <w:szCs w:val="20"/>
        </w:rPr>
        <w:t>Use the replicated storage levels if you want fast fault recovery (e.g. if using Spark to serve requests from a web application).</w:t>
      </w:r>
      <w:r w:rsidRPr="00174D87">
        <w:rPr>
          <w:rStyle w:val="apple-converted-space"/>
          <w:color w:val="1D1F22"/>
          <w:sz w:val="20"/>
          <w:szCs w:val="20"/>
        </w:rPr>
        <w:t> </w:t>
      </w:r>
      <w:r w:rsidRPr="00174D87">
        <w:rPr>
          <w:rStyle w:val="Emphasis"/>
          <w:color w:val="1D1F22"/>
          <w:sz w:val="20"/>
          <w:szCs w:val="20"/>
        </w:rPr>
        <w:t>All</w:t>
      </w:r>
      <w:r w:rsidRPr="00174D87">
        <w:rPr>
          <w:rStyle w:val="apple-converted-space"/>
          <w:color w:val="1D1F22"/>
          <w:sz w:val="20"/>
          <w:szCs w:val="20"/>
        </w:rPr>
        <w:t> </w:t>
      </w:r>
      <w:r w:rsidRPr="00174D87">
        <w:rPr>
          <w:color w:val="1D1F22"/>
          <w:sz w:val="20"/>
          <w:szCs w:val="20"/>
        </w:rPr>
        <w:t>the storage levels provide full fault tolerance by re</w:t>
      </w:r>
      <w:r w:rsidR="00462A00">
        <w:rPr>
          <w:color w:val="1D1F22"/>
          <w:sz w:val="20"/>
          <w:szCs w:val="20"/>
        </w:rPr>
        <w:t>-</w:t>
      </w:r>
      <w:r w:rsidRPr="00174D87">
        <w:rPr>
          <w:color w:val="1D1F22"/>
          <w:sz w:val="20"/>
          <w:szCs w:val="20"/>
        </w:rPr>
        <w:t>computing lost data, but the replicated ones let you continue running tasks on the RDD without waiting to re</w:t>
      </w:r>
      <w:r w:rsidR="00462A00">
        <w:rPr>
          <w:color w:val="1D1F22"/>
          <w:sz w:val="20"/>
          <w:szCs w:val="20"/>
        </w:rPr>
        <w:t>-</w:t>
      </w:r>
      <w:r w:rsidRPr="00174D87">
        <w:rPr>
          <w:color w:val="1D1F22"/>
          <w:sz w:val="20"/>
          <w:szCs w:val="20"/>
        </w:rPr>
        <w:t>compute a lost partition.</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49" w:name="_Toc474089290"/>
      <w:r w:rsidRPr="00FD7A1A">
        <w:rPr>
          <w:rFonts w:ascii="Times New Roman" w:eastAsia="Times New Roman" w:hAnsi="Times New Roman" w:cs="Times New Roman"/>
          <w:sz w:val="20"/>
          <w:szCs w:val="20"/>
        </w:rPr>
        <w:t>Explain advantages and drawbacks of R</w:t>
      </w:r>
      <w:ins w:id="150" w:author="chotta-safe" w:date="2017-03-03T21:29:00Z">
        <w:r w:rsidR="00044DD2">
          <w:rPr>
            <w:rFonts w:ascii="Times New Roman" w:eastAsia="Times New Roman" w:hAnsi="Times New Roman" w:cs="Times New Roman"/>
            <w:sz w:val="20"/>
            <w:szCs w:val="20"/>
          </w:rPr>
          <w:t>D</w:t>
        </w:r>
      </w:ins>
      <w:del w:id="151" w:author="chotta-safe" w:date="2017-03-03T21:29:00Z">
        <w:r w:rsidRPr="00FD7A1A" w:rsidDel="00044DD2">
          <w:rPr>
            <w:rFonts w:ascii="Times New Roman" w:eastAsia="Times New Roman" w:hAnsi="Times New Roman" w:cs="Times New Roman"/>
            <w:sz w:val="20"/>
            <w:szCs w:val="20"/>
          </w:rPr>
          <w:delText>R</w:delText>
        </w:r>
      </w:del>
      <w:r w:rsidRPr="00FD7A1A">
        <w:rPr>
          <w:rFonts w:ascii="Times New Roman" w:eastAsia="Times New Roman" w:hAnsi="Times New Roman" w:cs="Times New Roman"/>
          <w:sz w:val="20"/>
          <w:szCs w:val="20"/>
        </w:rPr>
        <w:t>D</w:t>
      </w:r>
      <w:bookmarkEnd w:id="149"/>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xml:space="preserve">• </w:t>
      </w:r>
      <w:del w:id="152" w:author="chotta-safe" w:date="2017-03-03T21:30:00Z">
        <w:r w:rsidRPr="00FD7A1A" w:rsidDel="00044DD2">
          <w:rPr>
            <w:rFonts w:ascii="Times New Roman" w:eastAsia="Times New Roman" w:hAnsi="Times New Roman" w:cs="Times New Roman"/>
            <w:sz w:val="20"/>
            <w:szCs w:val="20"/>
          </w:rPr>
          <w:delText>Users’ functions are black boxes</w:delText>
        </w:r>
      </w:del>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Opaque computation</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Opaque data type</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Programs built using RDD API have total control on how to execute every data operation</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 Developers have to write efficient programs for different kinds of workloads</w:t>
      </w: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Not an easy way to write efficient programs in RDD</w:t>
      </w:r>
    </w:p>
    <w:p w:rsidR="000368C2" w:rsidRPr="00FD7A1A" w:rsidRDefault="00CC3160" w:rsidP="00FD7A1A">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53" w:name="_Toc474089291"/>
      <w:r w:rsidRPr="00FD7A1A">
        <w:rPr>
          <w:rFonts w:ascii="Times New Roman" w:eastAsia="Times New Roman" w:hAnsi="Times New Roman" w:cs="Times New Roman"/>
          <w:sz w:val="20"/>
          <w:szCs w:val="20"/>
        </w:rPr>
        <w:t>Explain why dataset is preferred over RDDs?</w:t>
      </w:r>
      <w:bookmarkEnd w:id="153"/>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RDDs are type-safe. However, they're also low-level, and they suffer from some problems, including:</w:t>
      </w:r>
    </w:p>
    <w:p w:rsidR="003157AC" w:rsidRDefault="00CC3160">
      <w:pPr>
        <w:pStyle w:val="normal0"/>
        <w:numPr>
          <w:ilvl w:val="0"/>
          <w:numId w:val="46"/>
        </w:numPr>
        <w:spacing w:after="0"/>
        <w:rPr>
          <w:sz w:val="20"/>
          <w:szCs w:val="20"/>
        </w:rPr>
        <w:pPrChange w:id="154" w:author="chotta-safe" w:date="2017-03-03T21:32:00Z">
          <w:pPr>
            <w:pStyle w:val="normal0"/>
            <w:spacing w:after="0"/>
            <w:ind w:left="720"/>
          </w:pPr>
        </w:pPrChange>
      </w:pPr>
      <w:r w:rsidRPr="00FD7A1A">
        <w:rPr>
          <w:rFonts w:ascii="Times New Roman" w:eastAsia="Times New Roman" w:hAnsi="Times New Roman" w:cs="Times New Roman"/>
          <w:sz w:val="20"/>
          <w:szCs w:val="20"/>
        </w:rPr>
        <w:t xml:space="preserve">They express the </w:t>
      </w:r>
      <w:ins w:id="155" w:author="chotta-safe" w:date="2017-03-03T21:32:00Z">
        <w:r w:rsidR="002F27E2">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how</w:t>
      </w:r>
      <w:ins w:id="156" w:author="chotta-safe" w:date="2017-03-03T21:32:00Z">
        <w:r w:rsidR="002F27E2">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 xml:space="preserve"> of a solution better than the </w:t>
      </w:r>
      <w:ins w:id="157" w:author="chotta-safe" w:date="2017-03-03T21:32:00Z">
        <w:r w:rsidR="002F27E2">
          <w:rPr>
            <w:rFonts w:ascii="Times New Roman" w:eastAsia="Times New Roman" w:hAnsi="Times New Roman" w:cs="Times New Roman"/>
            <w:sz w:val="20"/>
            <w:szCs w:val="20"/>
          </w:rPr>
          <w:t>“w</w:t>
        </w:r>
      </w:ins>
      <w:del w:id="158" w:author="chotta-safe" w:date="2017-03-03T21:32:00Z">
        <w:r w:rsidRPr="00FD7A1A" w:rsidDel="002F27E2">
          <w:rPr>
            <w:rFonts w:ascii="Times New Roman" w:eastAsia="Times New Roman" w:hAnsi="Times New Roman" w:cs="Times New Roman"/>
            <w:sz w:val="20"/>
            <w:szCs w:val="20"/>
          </w:rPr>
          <w:delText>W</w:delText>
        </w:r>
      </w:del>
      <w:r w:rsidRPr="00FD7A1A">
        <w:rPr>
          <w:rFonts w:ascii="Times New Roman" w:eastAsia="Times New Roman" w:hAnsi="Times New Roman" w:cs="Times New Roman"/>
          <w:sz w:val="20"/>
          <w:szCs w:val="20"/>
        </w:rPr>
        <w:t>hat.</w:t>
      </w:r>
      <w:ins w:id="159" w:author="chotta-safe" w:date="2017-03-03T21:32:00Z">
        <w:r w:rsidR="002F27E2">
          <w:rPr>
            <w:rFonts w:ascii="Times New Roman" w:eastAsia="Times New Roman" w:hAnsi="Times New Roman" w:cs="Times New Roman"/>
            <w:sz w:val="20"/>
            <w:szCs w:val="20"/>
          </w:rPr>
          <w:t>”</w:t>
        </w:r>
      </w:ins>
    </w:p>
    <w:p w:rsidR="003157AC" w:rsidRDefault="00CC3160">
      <w:pPr>
        <w:pStyle w:val="normal0"/>
        <w:numPr>
          <w:ilvl w:val="0"/>
          <w:numId w:val="46"/>
        </w:numPr>
        <w:spacing w:after="0"/>
        <w:rPr>
          <w:sz w:val="20"/>
          <w:szCs w:val="20"/>
        </w:rPr>
        <w:pPrChange w:id="160" w:author="chotta-safe" w:date="2017-03-03T21:32:00Z">
          <w:pPr>
            <w:pStyle w:val="normal0"/>
            <w:spacing w:after="0"/>
            <w:ind w:left="720"/>
          </w:pPr>
        </w:pPrChange>
      </w:pPr>
      <w:r w:rsidRPr="00FD7A1A">
        <w:rPr>
          <w:rFonts w:ascii="Times New Roman" w:eastAsia="Times New Roman" w:hAnsi="Times New Roman" w:cs="Times New Roman"/>
          <w:sz w:val="20"/>
          <w:szCs w:val="20"/>
        </w:rPr>
        <w:t>They cannot be optimized by Spark.</w:t>
      </w:r>
    </w:p>
    <w:p w:rsidR="003157AC" w:rsidRDefault="00CC3160">
      <w:pPr>
        <w:pStyle w:val="normal0"/>
        <w:numPr>
          <w:ilvl w:val="0"/>
          <w:numId w:val="46"/>
        </w:numPr>
        <w:spacing w:after="0"/>
        <w:rPr>
          <w:sz w:val="20"/>
          <w:szCs w:val="20"/>
        </w:rPr>
        <w:pPrChange w:id="161" w:author="chotta-safe" w:date="2017-03-03T21:32:00Z">
          <w:pPr>
            <w:pStyle w:val="normal0"/>
            <w:spacing w:after="0"/>
            <w:ind w:left="720"/>
          </w:pPr>
        </w:pPrChange>
      </w:pPr>
      <w:r w:rsidRPr="00FD7A1A">
        <w:rPr>
          <w:rFonts w:ascii="Times New Roman" w:eastAsia="Times New Roman" w:hAnsi="Times New Roman" w:cs="Times New Roman"/>
          <w:sz w:val="20"/>
          <w:szCs w:val="20"/>
        </w:rPr>
        <w:t>They're slow on non-JVM languages like Python.</w:t>
      </w:r>
    </w:p>
    <w:p w:rsidR="003157AC" w:rsidRDefault="00CC3160">
      <w:pPr>
        <w:pStyle w:val="normal0"/>
        <w:numPr>
          <w:ilvl w:val="0"/>
          <w:numId w:val="46"/>
        </w:numPr>
        <w:spacing w:after="0"/>
        <w:rPr>
          <w:sz w:val="20"/>
          <w:szCs w:val="20"/>
        </w:rPr>
        <w:pPrChange w:id="162" w:author="chotta-safe" w:date="2017-03-03T21:32:00Z">
          <w:pPr>
            <w:pStyle w:val="normal0"/>
            <w:spacing w:after="0"/>
            <w:ind w:left="720"/>
          </w:pPr>
        </w:pPrChange>
      </w:pPr>
      <w:r w:rsidRPr="00FD7A1A">
        <w:rPr>
          <w:rFonts w:ascii="Times New Roman" w:eastAsia="Times New Roman" w:hAnsi="Times New Roman" w:cs="Times New Roman"/>
          <w:sz w:val="20"/>
          <w:szCs w:val="20"/>
        </w:rPr>
        <w:t>It's too easy to build an inefficient RDD transformation chain.</w:t>
      </w:r>
    </w:p>
    <w:p w:rsidR="000368C2" w:rsidRPr="00FD7A1A" w:rsidRDefault="000368C2">
      <w:pPr>
        <w:pStyle w:val="normal0"/>
        <w:spacing w:after="0"/>
        <w:ind w:left="720"/>
        <w:rPr>
          <w:sz w:val="20"/>
          <w:szCs w:val="20"/>
        </w:rPr>
      </w:pPr>
    </w:p>
    <w:p w:rsidR="000368C2" w:rsidRPr="00FD7A1A" w:rsidRDefault="00CC3160">
      <w:pPr>
        <w:pStyle w:val="normal0"/>
        <w:spacing w:after="0"/>
        <w:ind w:left="720"/>
        <w:rPr>
          <w:sz w:val="20"/>
          <w:szCs w:val="20"/>
        </w:rPr>
      </w:pPr>
      <w:r w:rsidRPr="00FD7A1A">
        <w:rPr>
          <w:rFonts w:ascii="Times New Roman" w:eastAsia="Times New Roman" w:hAnsi="Times New Roman" w:cs="Times New Roman"/>
          <w:sz w:val="20"/>
          <w:szCs w:val="20"/>
        </w:rPr>
        <w:t>The DataFrame API provides a higher-level abstraction, allowing you to use a query language to manipulate data. In fact, you can use SQL, as well.</w:t>
      </w:r>
    </w:p>
    <w:p w:rsidR="000368C2" w:rsidRPr="00FD7A1A" w:rsidRDefault="002F27E2">
      <w:pPr>
        <w:pStyle w:val="normal0"/>
        <w:spacing w:after="0"/>
        <w:ind w:left="720"/>
        <w:rPr>
          <w:rFonts w:ascii="Times New Roman" w:eastAsia="Times New Roman" w:hAnsi="Times New Roman" w:cs="Times New Roman"/>
          <w:sz w:val="20"/>
          <w:szCs w:val="20"/>
        </w:rPr>
      </w:pPr>
      <w:ins w:id="163" w:author="chotta-safe" w:date="2017-03-03T21:32:00Z">
        <w:r>
          <w:rPr>
            <w:rFonts w:ascii="Times New Roman" w:eastAsia="Times New Roman" w:hAnsi="Times New Roman" w:cs="Times New Roman"/>
            <w:sz w:val="20"/>
            <w:szCs w:val="20"/>
          </w:rPr>
          <w:t>It is m</w:t>
        </w:r>
      </w:ins>
      <w:del w:id="164" w:author="chotta-safe" w:date="2017-03-03T21:32:00Z">
        <w:r w:rsidR="00CC3160" w:rsidRPr="00FD7A1A" w:rsidDel="002F27E2">
          <w:rPr>
            <w:rFonts w:ascii="Times New Roman" w:eastAsia="Times New Roman" w:hAnsi="Times New Roman" w:cs="Times New Roman"/>
            <w:sz w:val="20"/>
            <w:szCs w:val="20"/>
          </w:rPr>
          <w:delText>M</w:delText>
        </w:r>
      </w:del>
      <w:r w:rsidR="00CC3160" w:rsidRPr="00FD7A1A">
        <w:rPr>
          <w:rFonts w:ascii="Times New Roman" w:eastAsia="Times New Roman" w:hAnsi="Times New Roman" w:cs="Times New Roman"/>
          <w:sz w:val="20"/>
          <w:szCs w:val="20"/>
        </w:rPr>
        <w:t xml:space="preserve">uch easier </w:t>
      </w:r>
      <w:del w:id="165" w:author="chotta-safe" w:date="2017-03-03T21:32:00Z">
        <w:r w:rsidR="00CC3160" w:rsidRPr="00FD7A1A" w:rsidDel="002F27E2">
          <w:rPr>
            <w:rFonts w:ascii="Times New Roman" w:eastAsia="Times New Roman" w:hAnsi="Times New Roman" w:cs="Times New Roman"/>
            <w:sz w:val="20"/>
            <w:szCs w:val="20"/>
          </w:rPr>
          <w:delText xml:space="preserve">it is </w:delText>
        </w:r>
      </w:del>
      <w:r w:rsidR="00CC3160" w:rsidRPr="00FD7A1A">
        <w:rPr>
          <w:rFonts w:ascii="Times New Roman" w:eastAsia="Times New Roman" w:hAnsi="Times New Roman" w:cs="Times New Roman"/>
          <w:sz w:val="20"/>
          <w:szCs w:val="20"/>
        </w:rPr>
        <w:t xml:space="preserve">to read and </w:t>
      </w:r>
      <w:del w:id="166" w:author="chotta-safe" w:date="2017-03-03T21:33:00Z">
        <w:r w:rsidR="00CC3160" w:rsidRPr="00FD7A1A" w:rsidDel="002F27E2">
          <w:rPr>
            <w:rFonts w:ascii="Times New Roman" w:eastAsia="Times New Roman" w:hAnsi="Times New Roman" w:cs="Times New Roman"/>
            <w:sz w:val="20"/>
            <w:szCs w:val="20"/>
          </w:rPr>
          <w:delText xml:space="preserve">simple to </w:delText>
        </w:r>
      </w:del>
      <w:r w:rsidR="00CC3160" w:rsidRPr="00FD7A1A">
        <w:rPr>
          <w:rFonts w:ascii="Times New Roman" w:eastAsia="Times New Roman" w:hAnsi="Times New Roman" w:cs="Times New Roman"/>
          <w:sz w:val="20"/>
          <w:szCs w:val="20"/>
        </w:rPr>
        <w:t>understand.</w:t>
      </w:r>
    </w:p>
    <w:p w:rsidR="00D11665" w:rsidRDefault="00D11665" w:rsidP="00D11665">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67" w:name="_Toc474089292"/>
      <w:r w:rsidRPr="00EF0BB8">
        <w:rPr>
          <w:rFonts w:ascii="Times New Roman" w:eastAsia="Times New Roman" w:hAnsi="Times New Roman" w:cs="Times New Roman"/>
          <w:sz w:val="20"/>
          <w:szCs w:val="20"/>
        </w:rPr>
        <w:t>How to share data from Spark RDD between two applications?</w:t>
      </w:r>
      <w:bookmarkEnd w:id="167"/>
      <w:r w:rsidRPr="00EF0BB8">
        <w:rPr>
          <w:rFonts w:ascii="Times New Roman" w:eastAsia="Times New Roman" w:hAnsi="Times New Roman" w:cs="Times New Roman"/>
          <w:sz w:val="20"/>
          <w:szCs w:val="20"/>
        </w:rPr>
        <w:t xml:space="preserve"> </w:t>
      </w:r>
      <w:ins w:id="168" w:author="chotta-safe" w:date="2017-03-03T21:35:00Z">
        <w:r w:rsidR="002F27E2">
          <w:rPr>
            <w:rFonts w:ascii="Times New Roman" w:eastAsia="Times New Roman" w:hAnsi="Times New Roman" w:cs="Times New Roman"/>
            <w:sz w:val="20"/>
            <w:szCs w:val="20"/>
          </w:rPr>
          <w:t>Need Revision</w:t>
        </w:r>
      </w:ins>
    </w:p>
    <w:p w:rsidR="002F27E2" w:rsidRDefault="00D11665" w:rsidP="007D1D1D">
      <w:pPr>
        <w:pStyle w:val="normal0"/>
        <w:spacing w:after="0"/>
        <w:ind w:left="720"/>
        <w:rPr>
          <w:ins w:id="169" w:author="chotta-safe" w:date="2017-03-03T21:34:00Z"/>
          <w:rFonts w:ascii="Times New Roman" w:hAnsi="Times New Roman" w:cs="Times New Roman"/>
          <w:sz w:val="20"/>
          <w:szCs w:val="20"/>
        </w:rPr>
      </w:pPr>
      <w:r w:rsidRPr="00EF0BB8">
        <w:rPr>
          <w:rFonts w:ascii="Times New Roman" w:hAnsi="Times New Roman" w:cs="Times New Roman"/>
          <w:sz w:val="20"/>
          <w:szCs w:val="20"/>
        </w:rPr>
        <w:t xml:space="preserve">Suppose I want to generate reports on live data thus I have </w:t>
      </w:r>
      <w:del w:id="170" w:author="chotta-safe" w:date="2017-03-03T21:34:00Z">
        <w:r w:rsidRPr="00EF0BB8" w:rsidDel="002F27E2">
          <w:rPr>
            <w:rFonts w:ascii="Times New Roman" w:hAnsi="Times New Roman" w:cs="Times New Roman"/>
            <w:sz w:val="20"/>
            <w:szCs w:val="20"/>
          </w:rPr>
          <w:delText xml:space="preserve">one </w:delText>
        </w:r>
      </w:del>
      <w:r w:rsidRPr="00EF0BB8">
        <w:rPr>
          <w:rFonts w:ascii="Times New Roman" w:hAnsi="Times New Roman" w:cs="Times New Roman"/>
          <w:sz w:val="20"/>
          <w:szCs w:val="20"/>
        </w:rPr>
        <w:t xml:space="preserve">job1: Spark Sliding window Streaming App, will be consuming data at regular intervals and creating RDD and </w:t>
      </w:r>
      <w:del w:id="171" w:author="chotta-safe" w:date="2017-03-03T21:33:00Z">
        <w:r w:rsidRPr="00EF0BB8" w:rsidDel="002F27E2">
          <w:rPr>
            <w:rFonts w:ascii="Times New Roman" w:hAnsi="Times New Roman" w:cs="Times New Roman"/>
            <w:sz w:val="20"/>
            <w:szCs w:val="20"/>
          </w:rPr>
          <w:delText>dos</w:delText>
        </w:r>
      </w:del>
      <w:ins w:id="172" w:author="chotta-safe" w:date="2017-03-03T21:33:00Z">
        <w:r w:rsidR="002F27E2" w:rsidRPr="00EF0BB8">
          <w:rPr>
            <w:rFonts w:ascii="Times New Roman" w:hAnsi="Times New Roman" w:cs="Times New Roman"/>
            <w:sz w:val="20"/>
            <w:szCs w:val="20"/>
          </w:rPr>
          <w:t>does</w:t>
        </w:r>
      </w:ins>
      <w:r w:rsidRPr="00EF0BB8">
        <w:rPr>
          <w:rFonts w:ascii="Times New Roman" w:hAnsi="Times New Roman" w:cs="Times New Roman"/>
          <w:sz w:val="20"/>
          <w:szCs w:val="20"/>
        </w:rPr>
        <w:t xml:space="preserve"> not want to persist to storage. </w:t>
      </w:r>
    </w:p>
    <w:p w:rsidR="007D1D1D" w:rsidRPr="00EF0BB8" w:rsidRDefault="00D11665" w:rsidP="007D1D1D">
      <w:pPr>
        <w:pStyle w:val="normal0"/>
        <w:spacing w:after="0"/>
        <w:ind w:left="720"/>
        <w:rPr>
          <w:rFonts w:ascii="Times New Roman" w:hAnsi="Times New Roman" w:cs="Times New Roman"/>
          <w:sz w:val="20"/>
          <w:szCs w:val="20"/>
        </w:rPr>
      </w:pPr>
      <w:r w:rsidRPr="00EF0BB8">
        <w:rPr>
          <w:rFonts w:ascii="Times New Roman" w:hAnsi="Times New Roman" w:cs="Times New Roman"/>
          <w:sz w:val="20"/>
          <w:szCs w:val="20"/>
        </w:rPr>
        <w:t xml:space="preserve">Now the second job Job 2: Query job that will access the same RDD created in </w:t>
      </w:r>
      <w:r w:rsidR="007D1D1D" w:rsidRPr="00EF0BB8">
        <w:rPr>
          <w:rFonts w:ascii="Times New Roman" w:hAnsi="Times New Roman" w:cs="Times New Roman"/>
          <w:sz w:val="20"/>
          <w:szCs w:val="20"/>
        </w:rPr>
        <w:t>job 1 and generate reports.</w:t>
      </w:r>
    </w:p>
    <w:p w:rsidR="007D1D1D" w:rsidRPr="00EF0BB8" w:rsidRDefault="007D1D1D" w:rsidP="00D11665">
      <w:pPr>
        <w:pStyle w:val="normal0"/>
        <w:spacing w:after="0"/>
        <w:ind w:left="720"/>
        <w:rPr>
          <w:rFonts w:ascii="Times New Roman" w:hAnsi="Times New Roman" w:cs="Times New Roman"/>
          <w:sz w:val="20"/>
          <w:szCs w:val="20"/>
        </w:rPr>
      </w:pP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85"/>
        <w:gridCol w:w="5433"/>
      </w:tblGrid>
      <w:tr w:rsidR="007D1D1D" w:rsidTr="00FD1AC7">
        <w:trPr>
          <w:trHeight w:val="5670"/>
        </w:trPr>
        <w:tc>
          <w:tcPr>
            <w:tcW w:w="5686" w:type="dxa"/>
          </w:tcPr>
          <w:p w:rsidR="007D1D1D" w:rsidRDefault="007D1D1D" w:rsidP="00FD1AC7">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You can share RDDs across different applications using Apache Ignite. Apache ignite provides an abstraction to share the RDDs through which applications can access the RDDs corresponding to different applications. In addition Ignite has the support for SQL indexes, where as native Spark doesn't.</w:t>
            </w:r>
            <w:r w:rsidRPr="00616605">
              <w:rPr>
                <w:rFonts w:ascii="Times New Roman" w:eastAsia="Times New Roman" w:hAnsi="Times New Roman" w:cs="Times New Roman"/>
                <w:noProof/>
                <w:sz w:val="20"/>
                <w:szCs w:val="20"/>
              </w:rPr>
              <w:drawing>
                <wp:inline distT="0" distB="0" distL="0" distR="0">
                  <wp:extent cx="3454401" cy="29146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3454401" cy="2914650"/>
                          </a:xfrm>
                          <a:prstGeom prst="rect">
                            <a:avLst/>
                          </a:prstGeom>
                          <a:noFill/>
                          <a:ln w="9525">
                            <a:noFill/>
                            <a:miter lim="800000"/>
                            <a:headEnd/>
                            <a:tailEnd/>
                          </a:ln>
                        </pic:spPr>
                      </pic:pic>
                    </a:graphicData>
                  </a:graphic>
                </wp:inline>
              </w:drawing>
            </w:r>
          </w:p>
        </w:tc>
        <w:tc>
          <w:tcPr>
            <w:tcW w:w="5042" w:type="dxa"/>
          </w:tcPr>
          <w:p w:rsidR="007D1D1D" w:rsidRPr="00FD7A1A" w:rsidRDefault="007D1D1D" w:rsidP="00FD1AC7">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Spark Shared RDDs:</w:t>
            </w:r>
            <w:r w:rsidRPr="00FD7A1A">
              <w:rPr>
                <w:rFonts w:ascii="Times New Roman" w:eastAsia="Times New Roman" w:hAnsi="Times New Roman" w:cs="Times New Roman"/>
                <w:sz w:val="20"/>
                <w:szCs w:val="20"/>
              </w:rPr>
              <w:t xml:space="preserve"> Apache Ignite provides an implementation of Spark RDD abstraction which allows to easily share state in memory across multiple Spark jobs, either within the same application or between different Spark applications. </w:t>
            </w:r>
          </w:p>
          <w:p w:rsidR="007D1D1D" w:rsidRPr="00FD7A1A" w:rsidRDefault="007D1D1D" w:rsidP="00FD1AC7">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IgniteRDD is implemented is as a view over a distributed Ignite cache, which may be deployed either within the Spark job executing process, or on a Spark worker, or in its own cluster.</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73"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74" w:author="chotta-safe" w:date="2017-03-03T21:36:00Z">
                  <w:rPr>
                    <w:rFonts w:ascii="Times New Roman" w:eastAsia="Times New Roman" w:hAnsi="Times New Roman" w:cs="Times New Roman"/>
                    <w:i/>
                    <w:sz w:val="20"/>
                    <w:szCs w:val="20"/>
                    <w:highlight w:val="lightGray"/>
                  </w:rPr>
                </w:rPrChange>
              </w:rPr>
              <w:t>//Transformations</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75"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76" w:author="chotta-safe" w:date="2017-03-03T21:36:00Z">
                  <w:rPr>
                    <w:rFonts w:ascii="Times New Roman" w:eastAsia="Times New Roman" w:hAnsi="Times New Roman" w:cs="Times New Roman"/>
                    <w:i/>
                    <w:sz w:val="20"/>
                    <w:szCs w:val="20"/>
                    <w:highlight w:val="lightGray"/>
                  </w:rPr>
                </w:rPrChange>
              </w:rPr>
              <w:t>val sharedRdd = igniteContext.fromCache("partitioned")</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77"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78" w:author="chotta-safe" w:date="2017-03-03T21:36:00Z">
                  <w:rPr>
                    <w:rFonts w:ascii="Times New Roman" w:eastAsia="Times New Roman" w:hAnsi="Times New Roman" w:cs="Times New Roman"/>
                    <w:i/>
                    <w:sz w:val="20"/>
                    <w:szCs w:val="20"/>
                    <w:highlight w:val="lightGray"/>
                  </w:rPr>
                </w:rPrChange>
              </w:rPr>
              <w:t xml:space="preserve"> </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79"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80" w:author="chotta-safe" w:date="2017-03-03T21:36:00Z">
                  <w:rPr>
                    <w:rFonts w:ascii="Times New Roman" w:eastAsia="Times New Roman" w:hAnsi="Times New Roman" w:cs="Times New Roman"/>
                    <w:i/>
                    <w:sz w:val="20"/>
                    <w:szCs w:val="20"/>
                    <w:highlight w:val="lightGray"/>
                  </w:rPr>
                </w:rPrChange>
              </w:rPr>
              <w:t>// Store pairs of integers from 1 to 10000 into in-memory cache</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81"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82" w:author="chotta-safe" w:date="2017-03-03T21:36:00Z">
                  <w:rPr>
                    <w:rFonts w:ascii="Times New Roman" w:eastAsia="Times New Roman" w:hAnsi="Times New Roman" w:cs="Times New Roman"/>
                    <w:i/>
                    <w:sz w:val="20"/>
                    <w:szCs w:val="20"/>
                    <w:highlight w:val="lightGray"/>
                  </w:rPr>
                </w:rPrChange>
              </w:rPr>
              <w:t>// named "partitioned" using 10 parallel store operations.</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83"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84" w:author="chotta-safe" w:date="2017-03-03T21:36:00Z">
                  <w:rPr>
                    <w:rFonts w:ascii="Times New Roman" w:eastAsia="Times New Roman" w:hAnsi="Times New Roman" w:cs="Times New Roman"/>
                    <w:i/>
                    <w:sz w:val="20"/>
                    <w:szCs w:val="20"/>
                    <w:highlight w:val="lightGray"/>
                  </w:rPr>
                </w:rPrChange>
              </w:rPr>
              <w:t>sharedRdd.savePairs(sparkContext.parallelize(1 to 10000, 10).map(i =&gt; (i, i)))</w:t>
            </w:r>
          </w:p>
          <w:p w:rsidR="007D1D1D" w:rsidRPr="002F27E2" w:rsidRDefault="007D1D1D" w:rsidP="00FD1AC7">
            <w:pPr>
              <w:pStyle w:val="normal0"/>
              <w:widowControl w:val="0"/>
              <w:spacing w:after="160" w:line="259" w:lineRule="auto"/>
              <w:contextualSpacing/>
              <w:rPr>
                <w:rFonts w:ascii="Courier New" w:eastAsia="Times New Roman" w:hAnsi="Courier New" w:cs="Courier New"/>
                <w:sz w:val="20"/>
                <w:szCs w:val="20"/>
                <w:highlight w:val="lightGray"/>
                <w:rPrChange w:id="185" w:author="chotta-safe" w:date="2017-03-03T21:36:00Z">
                  <w:rPr>
                    <w:rFonts w:ascii="Times New Roman" w:eastAsia="Times New Roman" w:hAnsi="Times New Roman" w:cs="Times New Roman"/>
                    <w:i/>
                    <w:color w:val="000000"/>
                    <w:sz w:val="20"/>
                    <w:szCs w:val="20"/>
                    <w:highlight w:val="lightGray"/>
                  </w:rPr>
                </w:rPrChange>
              </w:rPr>
            </w:pP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86"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87" w:author="chotta-safe" w:date="2017-03-03T21:36:00Z">
                  <w:rPr>
                    <w:rFonts w:ascii="Times New Roman" w:eastAsia="Times New Roman" w:hAnsi="Times New Roman" w:cs="Times New Roman"/>
                    <w:i/>
                    <w:sz w:val="20"/>
                    <w:szCs w:val="20"/>
                    <w:highlight w:val="lightGray"/>
                  </w:rPr>
                </w:rPrChange>
              </w:rPr>
              <w:t>//SQL Query</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88"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89" w:author="chotta-safe" w:date="2017-03-03T21:36:00Z">
                  <w:rPr>
                    <w:rFonts w:ascii="Times New Roman" w:eastAsia="Times New Roman" w:hAnsi="Times New Roman" w:cs="Times New Roman"/>
                    <w:i/>
                    <w:sz w:val="20"/>
                    <w:szCs w:val="20"/>
                    <w:highlight w:val="lightGray"/>
                  </w:rPr>
                </w:rPrChange>
              </w:rPr>
              <w:t>val sharedRdd = igniteContext.fromCache("partitioned")</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90"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91" w:author="chotta-safe" w:date="2017-03-03T21:36:00Z">
                  <w:rPr>
                    <w:rFonts w:ascii="Times New Roman" w:eastAsia="Times New Roman" w:hAnsi="Times New Roman" w:cs="Times New Roman"/>
                    <w:i/>
                    <w:sz w:val="20"/>
                    <w:szCs w:val="20"/>
                    <w:highlight w:val="lightGray"/>
                  </w:rPr>
                </w:rPrChange>
              </w:rPr>
              <w:t xml:space="preserve"> </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highlight w:val="lightGray"/>
                <w:rPrChange w:id="192" w:author="chotta-safe" w:date="2017-03-03T21:36:00Z">
                  <w:rPr>
                    <w:rFonts w:ascii="Times New Roman" w:eastAsia="Times New Roman" w:hAnsi="Times New Roman" w:cs="Times New Roman"/>
                    <w:i/>
                    <w:color w:val="000000"/>
                    <w:sz w:val="20"/>
                    <w:szCs w:val="20"/>
                    <w:highlight w:val="lightGray"/>
                  </w:rPr>
                </w:rPrChange>
              </w:rPr>
            </w:pPr>
            <w:r w:rsidRPr="00AE7DAD">
              <w:rPr>
                <w:rFonts w:ascii="Courier New" w:eastAsia="Times New Roman" w:hAnsi="Courier New" w:cs="Courier New"/>
                <w:sz w:val="20"/>
                <w:szCs w:val="20"/>
                <w:highlight w:val="lightGray"/>
                <w:rPrChange w:id="193" w:author="chotta-safe" w:date="2017-03-03T21:36:00Z">
                  <w:rPr>
                    <w:rFonts w:ascii="Times New Roman" w:eastAsia="Times New Roman" w:hAnsi="Times New Roman" w:cs="Times New Roman"/>
                    <w:i/>
                    <w:sz w:val="20"/>
                    <w:szCs w:val="20"/>
                    <w:highlight w:val="lightGray"/>
                  </w:rPr>
                </w:rPrChange>
              </w:rPr>
              <w:t>val result = sharedRdd.sql(</w:t>
            </w:r>
          </w:p>
          <w:p w:rsidR="007D1D1D" w:rsidRPr="002F27E2" w:rsidRDefault="00AE7DAD" w:rsidP="00FD1AC7">
            <w:pPr>
              <w:pStyle w:val="normal0"/>
              <w:widowControl w:val="0"/>
              <w:spacing w:after="160" w:line="259" w:lineRule="auto"/>
              <w:contextualSpacing/>
              <w:rPr>
                <w:rFonts w:ascii="Courier New" w:eastAsia="Times New Roman" w:hAnsi="Courier New" w:cs="Courier New"/>
                <w:sz w:val="20"/>
                <w:szCs w:val="20"/>
                <w:rPrChange w:id="194" w:author="chotta-safe" w:date="2017-03-03T21:36:00Z">
                  <w:rPr>
                    <w:rFonts w:ascii="Times New Roman" w:eastAsia="Times New Roman" w:hAnsi="Times New Roman" w:cs="Times New Roman"/>
                    <w:i/>
                    <w:color w:val="000000"/>
                    <w:sz w:val="20"/>
                    <w:szCs w:val="20"/>
                  </w:rPr>
                </w:rPrChange>
              </w:rPr>
            </w:pPr>
            <w:r w:rsidRPr="00AE7DAD">
              <w:rPr>
                <w:rFonts w:ascii="Courier New" w:eastAsia="Times New Roman" w:hAnsi="Courier New" w:cs="Courier New"/>
                <w:sz w:val="20"/>
                <w:szCs w:val="20"/>
                <w:highlight w:val="lightGray"/>
                <w:rPrChange w:id="195" w:author="chotta-safe" w:date="2017-03-03T21:36:00Z">
                  <w:rPr>
                    <w:rFonts w:ascii="Times New Roman" w:eastAsia="Times New Roman" w:hAnsi="Times New Roman" w:cs="Times New Roman"/>
                    <w:i/>
                    <w:sz w:val="20"/>
                    <w:szCs w:val="20"/>
                    <w:highlight w:val="lightGray"/>
                  </w:rPr>
                </w:rPrChange>
              </w:rPr>
              <w:t xml:space="preserve">    "</w:t>
            </w:r>
            <w:proofErr w:type="gramStart"/>
            <w:r w:rsidRPr="00AE7DAD">
              <w:rPr>
                <w:rFonts w:ascii="Courier New" w:eastAsia="Times New Roman" w:hAnsi="Courier New" w:cs="Courier New"/>
                <w:sz w:val="20"/>
                <w:szCs w:val="20"/>
                <w:highlight w:val="lightGray"/>
                <w:rPrChange w:id="196" w:author="chotta-safe" w:date="2017-03-03T21:36:00Z">
                  <w:rPr>
                    <w:rFonts w:ascii="Times New Roman" w:eastAsia="Times New Roman" w:hAnsi="Times New Roman" w:cs="Times New Roman"/>
                    <w:i/>
                    <w:sz w:val="20"/>
                    <w:szCs w:val="20"/>
                    <w:highlight w:val="lightGray"/>
                  </w:rPr>
                </w:rPrChange>
              </w:rPr>
              <w:t>select</w:t>
            </w:r>
            <w:proofErr w:type="gramEnd"/>
            <w:r w:rsidRPr="00AE7DAD">
              <w:rPr>
                <w:rFonts w:ascii="Courier New" w:eastAsia="Times New Roman" w:hAnsi="Courier New" w:cs="Courier New"/>
                <w:sz w:val="20"/>
                <w:szCs w:val="20"/>
                <w:highlight w:val="lightGray"/>
                <w:rPrChange w:id="197" w:author="chotta-safe" w:date="2017-03-03T21:36:00Z">
                  <w:rPr>
                    <w:rFonts w:ascii="Times New Roman" w:eastAsia="Times New Roman" w:hAnsi="Times New Roman" w:cs="Times New Roman"/>
                    <w:i/>
                    <w:sz w:val="20"/>
                    <w:szCs w:val="20"/>
                    <w:highlight w:val="lightGray"/>
                  </w:rPr>
                </w:rPrChange>
              </w:rPr>
              <w:t xml:space="preserve"> _val from Integer where val &gt; ? and val &lt; ?", 10, 100)</w:t>
            </w:r>
          </w:p>
          <w:p w:rsidR="007D1D1D" w:rsidRDefault="007D1D1D" w:rsidP="00FD1AC7">
            <w:pPr>
              <w:pStyle w:val="normal0"/>
              <w:contextualSpacing/>
              <w:rPr>
                <w:rFonts w:ascii="Times New Roman" w:eastAsia="Times New Roman" w:hAnsi="Times New Roman" w:cs="Times New Roman"/>
                <w:sz w:val="20"/>
                <w:szCs w:val="20"/>
              </w:rPr>
            </w:pPr>
          </w:p>
          <w:p w:rsidR="00174D87" w:rsidRDefault="00174D87" w:rsidP="00FD1AC7">
            <w:pPr>
              <w:pStyle w:val="normal0"/>
              <w:contextualSpacing/>
              <w:rPr>
                <w:rFonts w:ascii="Times New Roman" w:eastAsia="Times New Roman" w:hAnsi="Times New Roman" w:cs="Times New Roman"/>
                <w:sz w:val="20"/>
                <w:szCs w:val="20"/>
              </w:rPr>
            </w:pPr>
          </w:p>
          <w:p w:rsidR="00174D87" w:rsidRDefault="00174D87" w:rsidP="00FD1AC7">
            <w:pPr>
              <w:pStyle w:val="normal0"/>
              <w:contextualSpacing/>
              <w:rPr>
                <w:rFonts w:ascii="Times New Roman" w:eastAsia="Times New Roman" w:hAnsi="Times New Roman" w:cs="Times New Roman"/>
                <w:sz w:val="20"/>
                <w:szCs w:val="20"/>
              </w:rPr>
            </w:pPr>
          </w:p>
        </w:tc>
      </w:tr>
    </w:tbl>
    <w:p w:rsidR="007D1D1D" w:rsidRPr="00FD7A1A" w:rsidRDefault="007D1D1D" w:rsidP="007D1D1D">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198" w:name="_Toc474089293"/>
      <w:r w:rsidRPr="00FD7A1A">
        <w:rPr>
          <w:rFonts w:ascii="Times New Roman" w:eastAsia="Times New Roman" w:hAnsi="Times New Roman" w:cs="Times New Roman"/>
          <w:sz w:val="20"/>
          <w:szCs w:val="20"/>
        </w:rPr>
        <w:t>Does Apache Spark provide check pointing?</w:t>
      </w:r>
      <w:bookmarkEnd w:id="198"/>
    </w:p>
    <w:p w:rsidR="007D1D1D" w:rsidRPr="00FD7A1A" w:rsidRDefault="007D1D1D" w:rsidP="007D1D1D">
      <w:pPr>
        <w:pStyle w:val="normal0"/>
        <w:ind w:left="720"/>
        <w:rPr>
          <w:sz w:val="20"/>
          <w:szCs w:val="20"/>
        </w:rPr>
      </w:pPr>
      <w:r w:rsidRPr="00FD7A1A">
        <w:rPr>
          <w:rFonts w:ascii="Times New Roman" w:eastAsia="Times New Roman" w:hAnsi="Times New Roman" w:cs="Times New Roman"/>
          <w:sz w:val="20"/>
          <w:szCs w:val="20"/>
        </w:rPr>
        <w:t>Lineage graphs are always useful to recover RDDs from a failure but this is generally time</w:t>
      </w:r>
      <w:ins w:id="199" w:author="chotta-safe" w:date="2017-03-03T21:38:00Z">
        <w:r w:rsidR="002F27E2">
          <w:rPr>
            <w:rFonts w:ascii="Times New Roman" w:eastAsia="Times New Roman" w:hAnsi="Times New Roman" w:cs="Times New Roman"/>
            <w:sz w:val="20"/>
            <w:szCs w:val="20"/>
          </w:rPr>
          <w:t>-</w:t>
        </w:r>
      </w:ins>
      <w:del w:id="200" w:author="chotta-safe" w:date="2017-03-03T21:38:00Z">
        <w:r w:rsidRPr="00FD7A1A" w:rsidDel="002F27E2">
          <w:rPr>
            <w:rFonts w:ascii="Times New Roman" w:eastAsia="Times New Roman" w:hAnsi="Times New Roman" w:cs="Times New Roman"/>
            <w:sz w:val="20"/>
            <w:szCs w:val="20"/>
          </w:rPr>
          <w:delText xml:space="preserve"> </w:delText>
        </w:r>
      </w:del>
      <w:r w:rsidRPr="00FD7A1A">
        <w:rPr>
          <w:rFonts w:ascii="Times New Roman" w:eastAsia="Times New Roman" w:hAnsi="Times New Roman" w:cs="Times New Roman"/>
          <w:sz w:val="20"/>
          <w:szCs w:val="20"/>
        </w:rPr>
        <w:t>consuming if the RDDs have long lineage chains. Spark has an API for check pointing i.e. a REPLICATE flag to persist. However, the decision on which data to checkpoint</w:t>
      </w:r>
      <w:ins w:id="201" w:author="chotta-safe" w:date="2017-03-03T21:38:00Z">
        <w:r w:rsidR="002F27E2">
          <w:rPr>
            <w:rFonts w:ascii="Times New Roman" w:eastAsia="Times New Roman" w:hAnsi="Times New Roman" w:cs="Times New Roman"/>
            <w:sz w:val="20"/>
            <w:szCs w:val="20"/>
          </w:rPr>
          <w:t xml:space="preserve"> </w:t>
        </w:r>
      </w:ins>
      <w:del w:id="202" w:author="chotta-safe" w:date="2017-03-03T21:38:00Z">
        <w:r w:rsidRPr="00FD7A1A" w:rsidDel="002F27E2">
          <w:rPr>
            <w:rFonts w:ascii="Times New Roman" w:eastAsia="Times New Roman" w:hAnsi="Times New Roman" w:cs="Times New Roman"/>
            <w:sz w:val="20"/>
            <w:szCs w:val="20"/>
          </w:rPr>
          <w:delText xml:space="preserve"> - </w:delText>
        </w:r>
      </w:del>
      <w:r w:rsidRPr="00FD7A1A">
        <w:rPr>
          <w:rFonts w:ascii="Times New Roman" w:eastAsia="Times New Roman" w:hAnsi="Times New Roman" w:cs="Times New Roman"/>
          <w:sz w:val="20"/>
          <w:szCs w:val="20"/>
        </w:rPr>
        <w:t>is decided by the user. Checkpoints are useful when the lineage graphs are long and have wide dependencies.</w:t>
      </w:r>
    </w:p>
    <w:p w:rsidR="007D1D1D" w:rsidRPr="00FD7A1A" w:rsidRDefault="007D1D1D" w:rsidP="007D1D1D">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03" w:name="_Toc474089294"/>
      <w:r w:rsidRPr="00FD7A1A">
        <w:rPr>
          <w:rFonts w:ascii="Times New Roman" w:eastAsia="Times New Roman" w:hAnsi="Times New Roman" w:cs="Times New Roman"/>
          <w:sz w:val="20"/>
          <w:szCs w:val="20"/>
        </w:rPr>
        <w:t>Explain the internal working of caching?</w:t>
      </w:r>
      <w:bookmarkEnd w:id="203"/>
    </w:p>
    <w:p w:rsidR="007D1D1D" w:rsidRPr="00FD7A1A" w:rsidRDefault="007D1D1D" w:rsidP="007D1D1D">
      <w:pPr>
        <w:pStyle w:val="normal0"/>
        <w:numPr>
          <w:ilvl w:val="0"/>
          <w:numId w:val="17"/>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Partition iterator checks the storage level</w:t>
      </w:r>
    </w:p>
    <w:p w:rsidR="007D1D1D" w:rsidRPr="00FD7A1A" w:rsidRDefault="007D1D1D" w:rsidP="007D1D1D">
      <w:pPr>
        <w:pStyle w:val="normal0"/>
        <w:numPr>
          <w:ilvl w:val="0"/>
          <w:numId w:val="17"/>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If Storage level is set it calls</w:t>
      </w:r>
    </w:p>
    <w:p w:rsidR="007D1D1D" w:rsidRPr="00FD7A1A" w:rsidRDefault="007D1D1D" w:rsidP="007D1D1D">
      <w:pPr>
        <w:pStyle w:val="normal0"/>
        <w:spacing w:after="0"/>
        <w:ind w:left="720" w:firstLine="720"/>
        <w:rPr>
          <w:rFonts w:ascii="Times New Roman" w:eastAsia="Times New Roman" w:hAnsi="Times New Roman" w:cs="Times New Roman"/>
          <w:sz w:val="20"/>
          <w:szCs w:val="20"/>
        </w:rPr>
      </w:pPr>
      <w:proofErr w:type="gramStart"/>
      <w:r w:rsidRPr="00FD7A1A">
        <w:rPr>
          <w:rFonts w:ascii="Times New Roman" w:eastAsia="Times New Roman" w:hAnsi="Times New Roman" w:cs="Times New Roman"/>
          <w:sz w:val="20"/>
          <w:szCs w:val="20"/>
        </w:rPr>
        <w:t>cacheManager.getOrCompute(</w:t>
      </w:r>
      <w:proofErr w:type="gramEnd"/>
      <w:r w:rsidRPr="00FD7A1A">
        <w:rPr>
          <w:rFonts w:ascii="Times New Roman" w:eastAsia="Times New Roman" w:hAnsi="Times New Roman" w:cs="Times New Roman"/>
          <w:sz w:val="20"/>
          <w:szCs w:val="20"/>
        </w:rPr>
        <w:t>partition)</w:t>
      </w:r>
    </w:p>
    <w:p w:rsidR="007D1D1D" w:rsidRDefault="007D1D1D" w:rsidP="007D1D1D">
      <w:pPr>
        <w:pStyle w:val="normal0"/>
        <w:numPr>
          <w:ilvl w:val="0"/>
          <w:numId w:val="18"/>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iterator is runs for each RDD evaluation, its transparent to user</w:t>
      </w:r>
    </w:p>
    <w:p w:rsidR="00D11665" w:rsidRPr="00FD7A1A" w:rsidRDefault="00D11665" w:rsidP="00D11665">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04" w:name="_Toc474089295"/>
      <w:r w:rsidRPr="00FD7A1A">
        <w:rPr>
          <w:rFonts w:ascii="Times New Roman" w:eastAsia="Times New Roman" w:hAnsi="Times New Roman" w:cs="Times New Roman"/>
          <w:sz w:val="20"/>
          <w:szCs w:val="20"/>
        </w:rPr>
        <w:t>What is the function of Block manager?</w:t>
      </w:r>
      <w:bookmarkEnd w:id="204"/>
    </w:p>
    <w:p w:rsidR="00D11665" w:rsidRPr="00FD7A1A" w:rsidRDefault="00D11665" w:rsidP="00D11665">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Handles all </w:t>
      </w:r>
      <w:del w:id="205" w:author="chotta-safe" w:date="2017-03-03T21:40:00Z">
        <w:r w:rsidRPr="00FD7A1A" w:rsidDel="002F27E2">
          <w:rPr>
            <w:rFonts w:ascii="Times New Roman" w:eastAsia="Times New Roman" w:hAnsi="Times New Roman" w:cs="Times New Roman"/>
            <w:sz w:val="20"/>
            <w:szCs w:val="20"/>
          </w:rPr>
          <w:delText xml:space="preserve">in memory </w:delText>
        </w:r>
      </w:del>
      <w:r w:rsidRPr="00FD7A1A">
        <w:rPr>
          <w:rFonts w:ascii="Times New Roman" w:eastAsia="Times New Roman" w:hAnsi="Times New Roman" w:cs="Times New Roman"/>
          <w:sz w:val="20"/>
          <w:szCs w:val="20"/>
        </w:rPr>
        <w:t xml:space="preserve">data </w:t>
      </w:r>
      <w:ins w:id="206" w:author="chotta-safe" w:date="2017-03-03T21:40:00Z">
        <w:r w:rsidR="002F27E2" w:rsidRPr="00FD7A1A">
          <w:rPr>
            <w:rFonts w:ascii="Times New Roman" w:eastAsia="Times New Roman" w:hAnsi="Times New Roman" w:cs="Times New Roman"/>
            <w:sz w:val="20"/>
            <w:szCs w:val="20"/>
          </w:rPr>
          <w:t xml:space="preserve">in memory </w:t>
        </w:r>
      </w:ins>
      <w:r w:rsidRPr="00FD7A1A">
        <w:rPr>
          <w:rFonts w:ascii="Times New Roman" w:eastAsia="Times New Roman" w:hAnsi="Times New Roman" w:cs="Times New Roman"/>
          <w:sz w:val="20"/>
          <w:szCs w:val="20"/>
        </w:rPr>
        <w:t xml:space="preserve">in </w:t>
      </w:r>
      <w:ins w:id="207" w:author="chotta-safe" w:date="2017-03-03T21:40:00Z">
        <w:r w:rsidR="002F27E2">
          <w:rPr>
            <w:rFonts w:ascii="Times New Roman" w:eastAsia="Times New Roman" w:hAnsi="Times New Roman" w:cs="Times New Roman"/>
            <w:sz w:val="20"/>
            <w:szCs w:val="20"/>
          </w:rPr>
          <w:t>S</w:t>
        </w:r>
      </w:ins>
      <w:del w:id="208" w:author="chotta-safe" w:date="2017-03-03T21:40:00Z">
        <w:r w:rsidRPr="00FD7A1A" w:rsidDel="002F27E2">
          <w:rPr>
            <w:rFonts w:ascii="Times New Roman" w:eastAsia="Times New Roman" w:hAnsi="Times New Roman" w:cs="Times New Roman"/>
            <w:sz w:val="20"/>
            <w:szCs w:val="20"/>
          </w:rPr>
          <w:delText>s</w:delText>
        </w:r>
      </w:del>
      <w:r w:rsidRPr="00FD7A1A">
        <w:rPr>
          <w:rFonts w:ascii="Times New Roman" w:eastAsia="Times New Roman" w:hAnsi="Times New Roman" w:cs="Times New Roman"/>
          <w:sz w:val="20"/>
          <w:szCs w:val="20"/>
        </w:rPr>
        <w:t>park</w:t>
      </w:r>
    </w:p>
    <w:p w:rsidR="00D11665" w:rsidRPr="00FD7A1A" w:rsidRDefault="00D11665" w:rsidP="00D11665">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Responsible for</w:t>
      </w:r>
    </w:p>
    <w:p w:rsidR="00D11665" w:rsidRPr="00FD7A1A" w:rsidRDefault="00D11665" w:rsidP="00D11665">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Cached Data (BlockRDD)</w:t>
      </w:r>
    </w:p>
    <w:p w:rsidR="00D11665" w:rsidRPr="00FD7A1A" w:rsidRDefault="00D11665" w:rsidP="00D11665">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Shuffle Data</w:t>
      </w:r>
    </w:p>
    <w:p w:rsidR="00D11665" w:rsidRPr="00FD7A1A" w:rsidRDefault="00D11665" w:rsidP="00D11665">
      <w:pPr>
        <w:pStyle w:val="normal0"/>
        <w:numPr>
          <w:ilvl w:val="2"/>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Broadcast data</w:t>
      </w:r>
    </w:p>
    <w:p w:rsidR="00D11665" w:rsidRPr="00FD7A1A" w:rsidRDefault="00D11665" w:rsidP="00D11665">
      <w:pPr>
        <w:pStyle w:val="normal0"/>
        <w:numPr>
          <w:ilvl w:val="1"/>
          <w:numId w:val="16"/>
        </w:numPr>
        <w:spacing w:after="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Partition will be stored in Block with id (RDD.id, partition_index)</w:t>
      </w:r>
    </w:p>
    <w:p w:rsidR="00B41820" w:rsidRPr="00EF0BB8" w:rsidRDefault="00B41820" w:rsidP="00EF0BB8">
      <w:pPr>
        <w:pStyle w:val="Heading1"/>
        <w:widowControl/>
        <w:numPr>
          <w:ilvl w:val="0"/>
          <w:numId w:val="12"/>
        </w:numPr>
        <w:tabs>
          <w:tab w:val="clear" w:pos="720"/>
        </w:tabs>
        <w:spacing w:line="240" w:lineRule="auto"/>
        <w:ind w:left="432" w:hanging="432"/>
        <w:rPr>
          <w:rFonts w:ascii="Times New Roman" w:eastAsia="Times New Roman" w:hAnsi="Times New Roman" w:cs="Times New Roman"/>
          <w:sz w:val="20"/>
          <w:szCs w:val="20"/>
        </w:rPr>
      </w:pPr>
      <w:bookmarkStart w:id="209" w:name="_Toc474089296"/>
      <w:r w:rsidRPr="00FD7A1A">
        <w:rPr>
          <w:rFonts w:ascii="Times New Roman" w:eastAsia="Times New Roman" w:hAnsi="Times New Roman" w:cs="Times New Roman"/>
          <w:sz w:val="20"/>
          <w:szCs w:val="20"/>
        </w:rPr>
        <w:lastRenderedPageBreak/>
        <w:t xml:space="preserve">Why </w:t>
      </w:r>
      <w:ins w:id="210" w:author="chotta-safe" w:date="2017-03-04T12:50:00Z">
        <w:r w:rsidR="00282A2B">
          <w:rPr>
            <w:rFonts w:ascii="Times New Roman" w:eastAsia="Times New Roman" w:hAnsi="Times New Roman" w:cs="Times New Roman"/>
            <w:sz w:val="20"/>
            <w:szCs w:val="20"/>
          </w:rPr>
          <w:t>does</w:t>
        </w:r>
      </w:ins>
      <w:ins w:id="211" w:author="chotta-safe" w:date="2017-03-04T12:51:00Z">
        <w:r w:rsidR="00282A2B">
          <w:rPr>
            <w:rFonts w:ascii="Times New Roman" w:eastAsia="Times New Roman" w:hAnsi="Times New Roman" w:cs="Times New Roman"/>
            <w:sz w:val="20"/>
            <w:szCs w:val="20"/>
          </w:rPr>
          <w:t xml:space="preserve"> </w:t>
        </w:r>
      </w:ins>
      <w:del w:id="212" w:author="chotta-safe" w:date="2017-03-04T12:50:00Z">
        <w:r w:rsidRPr="00FD7A1A" w:rsidDel="00282A2B">
          <w:rPr>
            <w:rFonts w:ascii="Times New Roman" w:eastAsia="Times New Roman" w:hAnsi="Times New Roman" w:cs="Times New Roman"/>
            <w:sz w:val="20"/>
            <w:szCs w:val="20"/>
          </w:rPr>
          <w:delText>S</w:delText>
        </w:r>
      </w:del>
      <w:ins w:id="213" w:author="chotta-safe" w:date="2017-03-04T12:51:00Z">
        <w:r w:rsidR="00282A2B">
          <w:rPr>
            <w:rFonts w:ascii="Times New Roman" w:eastAsia="Times New Roman" w:hAnsi="Times New Roman" w:cs="Times New Roman"/>
            <w:sz w:val="20"/>
            <w:szCs w:val="20"/>
          </w:rPr>
          <w:t>S</w:t>
        </w:r>
      </w:ins>
      <w:r w:rsidRPr="00FD7A1A">
        <w:rPr>
          <w:rFonts w:ascii="Times New Roman" w:eastAsia="Times New Roman" w:hAnsi="Times New Roman" w:cs="Times New Roman"/>
          <w:sz w:val="20"/>
          <w:szCs w:val="20"/>
        </w:rPr>
        <w:t>park SQL consider</w:t>
      </w:r>
      <w:del w:id="214" w:author="chotta-safe" w:date="2017-03-04T12:50:00Z">
        <w:r w:rsidRPr="00FD7A1A" w:rsidDel="00282A2B">
          <w:rPr>
            <w:rFonts w:ascii="Times New Roman" w:eastAsia="Times New Roman" w:hAnsi="Times New Roman" w:cs="Times New Roman"/>
            <w:sz w:val="20"/>
            <w:szCs w:val="20"/>
          </w:rPr>
          <w:delText>s</w:delText>
        </w:r>
      </w:del>
      <w:r w:rsidRPr="00FD7A1A">
        <w:rPr>
          <w:rFonts w:ascii="Times New Roman" w:eastAsia="Times New Roman" w:hAnsi="Times New Roman" w:cs="Times New Roman"/>
          <w:sz w:val="20"/>
          <w:szCs w:val="20"/>
        </w:rPr>
        <w:t xml:space="preserve"> the support of indexes unimportant?</w:t>
      </w:r>
      <w:bookmarkEnd w:id="209"/>
    </w:p>
    <w:p w:rsidR="00B704FA" w:rsidRPr="00D11665" w:rsidRDefault="00B41820" w:rsidP="00D11665">
      <w:pPr>
        <w:pStyle w:val="normal0"/>
        <w:spacing w:after="0"/>
        <w:ind w:left="720"/>
        <w:rPr>
          <w:rFonts w:ascii="Times New Roman" w:hAnsi="Times New Roman" w:cs="Times New Roman"/>
          <w:sz w:val="20"/>
          <w:szCs w:val="20"/>
        </w:rPr>
      </w:pPr>
      <w:r w:rsidRPr="00FD7A1A">
        <w:rPr>
          <w:rFonts w:ascii="Times New Roman" w:hAnsi="Times New Roman" w:cs="Times New Roman"/>
          <w:sz w:val="20"/>
          <w:szCs w:val="20"/>
        </w:rPr>
        <w:t>The fundamental reason why indexing over external data sources is not in the Spark scope is that Spark is not a data management system</w:t>
      </w:r>
      <w:ins w:id="215" w:author="chotta-safe" w:date="2017-03-04T12:53:00Z">
        <w:r w:rsidR="00282A2B">
          <w:rPr>
            <w:rFonts w:ascii="Times New Roman" w:hAnsi="Times New Roman" w:cs="Times New Roman"/>
            <w:sz w:val="20"/>
            <w:szCs w:val="20"/>
          </w:rPr>
          <w:t>. H</w:t>
        </w:r>
      </w:ins>
      <w:del w:id="216" w:author="chotta-safe" w:date="2017-03-04T12:53:00Z">
        <w:r w:rsidRPr="00FD7A1A" w:rsidDel="00282A2B">
          <w:rPr>
            <w:rFonts w:ascii="Times New Roman" w:hAnsi="Times New Roman" w:cs="Times New Roman"/>
            <w:sz w:val="20"/>
            <w:szCs w:val="20"/>
          </w:rPr>
          <w:delText>, h</w:delText>
        </w:r>
      </w:del>
      <w:r w:rsidRPr="00FD7A1A">
        <w:rPr>
          <w:rFonts w:ascii="Times New Roman" w:hAnsi="Times New Roman" w:cs="Times New Roman"/>
          <w:sz w:val="20"/>
          <w:szCs w:val="20"/>
        </w:rPr>
        <w:t>igh level data layout</w:t>
      </w:r>
      <w:ins w:id="217" w:author="chotta-safe" w:date="2017-03-04T12:54:00Z">
        <w:r w:rsidR="00282A2B">
          <w:rPr>
            <w:rFonts w:ascii="Times New Roman" w:hAnsi="Times New Roman" w:cs="Times New Roman"/>
            <w:sz w:val="20"/>
            <w:szCs w:val="20"/>
          </w:rPr>
          <w:t xml:space="preserve"> that is</w:t>
        </w:r>
      </w:ins>
      <w:r w:rsidRPr="00FD7A1A">
        <w:rPr>
          <w:rFonts w:ascii="Times New Roman" w:hAnsi="Times New Roman" w:cs="Times New Roman"/>
          <w:sz w:val="20"/>
          <w:szCs w:val="20"/>
        </w:rPr>
        <w:t xml:space="preserve"> achieved by</w:t>
      </w:r>
      <w:ins w:id="218" w:author="chotta-safe" w:date="2017-03-04T12:54:00Z">
        <w:r w:rsidR="00282A2B">
          <w:rPr>
            <w:rFonts w:ascii="Times New Roman" w:hAnsi="Times New Roman" w:cs="Times New Roman"/>
            <w:sz w:val="20"/>
            <w:szCs w:val="20"/>
          </w:rPr>
          <w:t xml:space="preserve"> a combination of </w:t>
        </w:r>
      </w:ins>
      <w:del w:id="219" w:author="chotta-safe" w:date="2017-03-04T12:54:00Z">
        <w:r w:rsidRPr="00FD7A1A" w:rsidDel="00282A2B">
          <w:rPr>
            <w:rFonts w:ascii="Times New Roman" w:hAnsi="Times New Roman" w:cs="Times New Roman"/>
            <w:sz w:val="20"/>
            <w:szCs w:val="20"/>
          </w:rPr>
          <w:delText xml:space="preserve"> </w:delText>
        </w:r>
      </w:del>
      <w:r w:rsidRPr="00FD7A1A">
        <w:rPr>
          <w:rFonts w:ascii="Times New Roman" w:hAnsi="Times New Roman" w:cs="Times New Roman"/>
          <w:sz w:val="20"/>
          <w:szCs w:val="20"/>
        </w:rPr>
        <w:t xml:space="preserve">proper partitioning </w:t>
      </w:r>
      <w:del w:id="220" w:author="chotta-safe" w:date="2017-03-04T12:54:00Z">
        <w:r w:rsidRPr="00FD7A1A" w:rsidDel="00282A2B">
          <w:rPr>
            <w:rFonts w:ascii="Times New Roman" w:hAnsi="Times New Roman" w:cs="Times New Roman"/>
            <w:sz w:val="20"/>
            <w:szCs w:val="20"/>
          </w:rPr>
          <w:delText>combined with</w:delText>
        </w:r>
      </w:del>
      <w:ins w:id="221" w:author="chotta-safe" w:date="2017-03-04T12:54:00Z">
        <w:r w:rsidR="00282A2B">
          <w:rPr>
            <w:rFonts w:ascii="Times New Roman" w:hAnsi="Times New Roman" w:cs="Times New Roman"/>
            <w:sz w:val="20"/>
            <w:szCs w:val="20"/>
          </w:rPr>
          <w:t>and</w:t>
        </w:r>
      </w:ins>
      <w:r w:rsidRPr="00FD7A1A">
        <w:rPr>
          <w:rFonts w:ascii="Times New Roman" w:hAnsi="Times New Roman" w:cs="Times New Roman"/>
          <w:sz w:val="20"/>
          <w:szCs w:val="20"/>
        </w:rPr>
        <w:t xml:space="preserve"> columnar storage and compression can provide very efficient distributed access without an overhead of creating, storing and maintaining indexes.</w:t>
      </w:r>
      <w:r w:rsidR="008F1432" w:rsidRPr="00FD7A1A">
        <w:rPr>
          <w:rFonts w:ascii="Times New Roman" w:hAnsi="Times New Roman" w:cs="Times New Roman"/>
          <w:sz w:val="20"/>
          <w:szCs w:val="20"/>
        </w:rPr>
        <w:t xml:space="preserve"> Refer to apache </w:t>
      </w:r>
      <w:hyperlink r:id="rId33" w:history="1">
        <w:r w:rsidR="008F1432" w:rsidRPr="00FD7A1A">
          <w:rPr>
            <w:rStyle w:val="Hyperlink"/>
            <w:rFonts w:ascii="Times New Roman" w:hAnsi="Times New Roman" w:cs="Times New Roman"/>
            <w:sz w:val="20"/>
            <w:szCs w:val="20"/>
          </w:rPr>
          <w:t>ignite</w:t>
        </w:r>
      </w:hyperlink>
      <w:r w:rsidR="008F1432" w:rsidRPr="00FD7A1A">
        <w:rPr>
          <w:rFonts w:ascii="Times New Roman" w:hAnsi="Times New Roman" w:cs="Times New Roman"/>
          <w:sz w:val="20"/>
          <w:szCs w:val="20"/>
        </w:rPr>
        <w:t>.</w:t>
      </w:r>
    </w:p>
    <w:p w:rsidR="00161CEF" w:rsidRPr="00FD7A1A" w:rsidRDefault="00161CEF"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222" w:name="_Toc474089297"/>
      <w:r w:rsidRPr="00FD7A1A">
        <w:rPr>
          <w:rFonts w:ascii="Times New Roman" w:eastAsia="Times New Roman" w:hAnsi="Times New Roman" w:cs="Times New Roman"/>
          <w:sz w:val="20"/>
          <w:szCs w:val="20"/>
        </w:rPr>
        <w:t xml:space="preserve">How to convert existing UDTFs in Hive to Scala functions and use </w:t>
      </w:r>
      <w:del w:id="223" w:author="chotta-safe" w:date="2017-03-04T12:53:00Z">
        <w:r w:rsidRPr="00FD7A1A" w:rsidDel="00282A2B">
          <w:rPr>
            <w:rFonts w:ascii="Times New Roman" w:eastAsia="Times New Roman" w:hAnsi="Times New Roman" w:cs="Times New Roman"/>
            <w:sz w:val="20"/>
            <w:szCs w:val="20"/>
          </w:rPr>
          <w:delText xml:space="preserve">it </w:delText>
        </w:r>
      </w:del>
      <w:ins w:id="224" w:author="chotta-safe" w:date="2017-03-04T12:53:00Z">
        <w:r w:rsidR="00282A2B">
          <w:rPr>
            <w:rFonts w:ascii="Times New Roman" w:eastAsia="Times New Roman" w:hAnsi="Times New Roman" w:cs="Times New Roman"/>
            <w:sz w:val="20"/>
            <w:szCs w:val="20"/>
          </w:rPr>
          <w:t>them</w:t>
        </w:r>
        <w:r w:rsidR="00282A2B" w:rsidRPr="00FD7A1A">
          <w:rPr>
            <w:rFonts w:ascii="Times New Roman" w:eastAsia="Times New Roman" w:hAnsi="Times New Roman" w:cs="Times New Roman"/>
            <w:sz w:val="20"/>
            <w:szCs w:val="20"/>
          </w:rPr>
          <w:t xml:space="preserve"> </w:t>
        </w:r>
      </w:ins>
      <w:r w:rsidRPr="00FD7A1A">
        <w:rPr>
          <w:rFonts w:ascii="Times New Roman" w:eastAsia="Times New Roman" w:hAnsi="Times New Roman" w:cs="Times New Roman"/>
          <w:sz w:val="20"/>
          <w:szCs w:val="20"/>
        </w:rPr>
        <w:t xml:space="preserve">from Spark SQL? Explain with example </w:t>
      </w:r>
      <w:hyperlink r:id="rId34" w:history="1">
        <w:r w:rsidRPr="0040287A">
          <w:rPr>
            <w:rFonts w:ascii="Times New Roman" w:eastAsia="Times New Roman" w:hAnsi="Times New Roman" w:cs="Times New Roman"/>
            <w:sz w:val="20"/>
            <w:szCs w:val="20"/>
          </w:rPr>
          <w:t>Ref</w:t>
        </w:r>
        <w:bookmarkEnd w:id="222"/>
      </w:hyperlink>
    </w:p>
    <w:p w:rsidR="00161CEF" w:rsidRPr="00FD7A1A" w:rsidRDefault="00161CEF" w:rsidP="00FC68BE">
      <w:pPr>
        <w:widowControl/>
        <w:shd w:val="clear" w:color="auto" w:fill="FFFFFF"/>
        <w:spacing w:after="240" w:line="240" w:lineRule="auto"/>
        <w:ind w:left="72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Sample Hive Table:</w:t>
      </w:r>
    </w:p>
    <w:p w:rsidR="000100F8"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25" w:author="chotta-safe" w:date="2017-03-04T12:51:00Z">
            <w:rPr>
              <w:rFonts w:ascii="Times New Roman" w:eastAsia="Times New Roman" w:hAnsi="Times New Roman" w:cs="Times New Roman"/>
              <w:color w:val="303336"/>
              <w:sz w:val="20"/>
              <w:szCs w:val="20"/>
            </w:rPr>
          </w:rPrChange>
        </w:rPr>
      </w:pPr>
      <w:proofErr w:type="gramStart"/>
      <w:r w:rsidRPr="00AE7DAD">
        <w:rPr>
          <w:rFonts w:ascii="Courier New" w:eastAsia="Times New Roman" w:hAnsi="Courier New" w:cs="Courier New"/>
          <w:color w:val="303336"/>
          <w:sz w:val="20"/>
          <w:szCs w:val="20"/>
          <w:rPrChange w:id="226" w:author="chotta-safe" w:date="2017-03-04T12:51:00Z">
            <w:rPr>
              <w:rFonts w:ascii="Times New Roman" w:eastAsia="Times New Roman" w:hAnsi="Times New Roman" w:cs="Times New Roman"/>
              <w:color w:val="303336"/>
              <w:sz w:val="20"/>
              <w:szCs w:val="20"/>
            </w:rPr>
          </w:rPrChange>
        </w:rPr>
        <w:t>name</w:t>
      </w:r>
      <w:proofErr w:type="gramEnd"/>
      <w:r w:rsidRPr="00AE7DAD">
        <w:rPr>
          <w:rFonts w:ascii="Courier New" w:eastAsia="Times New Roman" w:hAnsi="Courier New" w:cs="Courier New"/>
          <w:color w:val="303336"/>
          <w:sz w:val="20"/>
          <w:szCs w:val="20"/>
          <w:rPrChange w:id="227" w:author="chotta-safe" w:date="2017-03-04T12:51:00Z">
            <w:rPr>
              <w:rFonts w:ascii="Times New Roman" w:eastAsia="Times New Roman" w:hAnsi="Times New Roman" w:cs="Times New Roman"/>
              <w:color w:val="303336"/>
              <w:sz w:val="20"/>
              <w:szCs w:val="20"/>
            </w:rPr>
          </w:rPrChange>
        </w:rPr>
        <w:t xml:space="preserve">                                               id</w:t>
      </w:r>
    </w:p>
    <w:p w:rsidR="000100F8"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28" w:author="chotta-safe" w:date="2017-03-04T12:51:00Z">
            <w:rPr>
              <w:rFonts w:ascii="Times New Roman" w:eastAsia="Times New Roman" w:hAnsi="Times New Roman" w:cs="Times New Roman"/>
              <w:color w:val="303336"/>
              <w:sz w:val="20"/>
              <w:szCs w:val="20"/>
            </w:rPr>
          </w:rPrChange>
        </w:rPr>
      </w:pPr>
      <w:r w:rsidRPr="00AE7DAD">
        <w:rPr>
          <w:rFonts w:ascii="Courier New" w:eastAsia="Times New Roman" w:hAnsi="Courier New" w:cs="Courier New"/>
          <w:color w:val="303336"/>
          <w:sz w:val="20"/>
          <w:szCs w:val="20"/>
          <w:rPrChange w:id="229" w:author="chotta-safe" w:date="2017-03-04T12:51:00Z">
            <w:rPr>
              <w:rFonts w:ascii="Times New Roman" w:eastAsia="Times New Roman" w:hAnsi="Times New Roman" w:cs="Times New Roman"/>
              <w:color w:val="303336"/>
              <w:sz w:val="20"/>
              <w:szCs w:val="20"/>
            </w:rPr>
          </w:rPrChange>
        </w:rPr>
        <w:t>["</w:t>
      </w:r>
      <w:proofErr w:type="gramStart"/>
      <w:r w:rsidRPr="00AE7DAD">
        <w:rPr>
          <w:rFonts w:ascii="Courier New" w:eastAsia="Times New Roman" w:hAnsi="Courier New" w:cs="Courier New"/>
          <w:color w:val="303336"/>
          <w:sz w:val="20"/>
          <w:szCs w:val="20"/>
          <w:rPrChange w:id="230" w:author="chotta-safe" w:date="2017-03-04T12:51:00Z">
            <w:rPr>
              <w:rFonts w:ascii="Times New Roman" w:eastAsia="Times New Roman" w:hAnsi="Times New Roman" w:cs="Times New Roman"/>
              <w:color w:val="303336"/>
              <w:sz w:val="20"/>
              <w:szCs w:val="20"/>
            </w:rPr>
          </w:rPrChange>
        </w:rPr>
        <w:t>jack</w:t>
      </w:r>
      <w:proofErr w:type="gramEnd"/>
      <w:r w:rsidRPr="00AE7DAD">
        <w:rPr>
          <w:rFonts w:ascii="Courier New" w:eastAsia="Times New Roman" w:hAnsi="Courier New" w:cs="Courier New"/>
          <w:color w:val="303336"/>
          <w:sz w:val="20"/>
          <w:szCs w:val="20"/>
          <w:rPrChange w:id="231" w:author="chotta-safe" w:date="2017-03-04T12:51:00Z">
            <w:rPr>
              <w:rFonts w:ascii="Times New Roman" w:eastAsia="Times New Roman" w:hAnsi="Times New Roman" w:cs="Times New Roman"/>
              <w:color w:val="303336"/>
              <w:sz w:val="20"/>
              <w:szCs w:val="20"/>
            </w:rPr>
          </w:rPrChange>
        </w:rPr>
        <w:t>","thomas","joshua"]   151</w:t>
      </w:r>
    </w:p>
    <w:p w:rsidR="00161CEF" w:rsidRPr="00FD7A1A"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393318"/>
          <w:sz w:val="20"/>
          <w:szCs w:val="20"/>
        </w:rPr>
      </w:pPr>
      <w:r w:rsidRPr="00AE7DAD">
        <w:rPr>
          <w:rFonts w:ascii="Courier New" w:eastAsia="Times New Roman" w:hAnsi="Courier New" w:cs="Courier New"/>
          <w:color w:val="303336"/>
          <w:sz w:val="20"/>
          <w:szCs w:val="20"/>
          <w:rPrChange w:id="232" w:author="chotta-safe" w:date="2017-03-04T12:51:00Z">
            <w:rPr>
              <w:rFonts w:ascii="Times New Roman" w:eastAsia="Times New Roman" w:hAnsi="Times New Roman" w:cs="Times New Roman"/>
              <w:color w:val="303336"/>
              <w:sz w:val="20"/>
              <w:szCs w:val="20"/>
            </w:rPr>
          </w:rPrChange>
        </w:rPr>
        <w:t>["</w:t>
      </w:r>
      <w:proofErr w:type="gramStart"/>
      <w:r w:rsidRPr="00AE7DAD">
        <w:rPr>
          <w:rFonts w:ascii="Courier New" w:eastAsia="Times New Roman" w:hAnsi="Courier New" w:cs="Courier New"/>
          <w:color w:val="303336"/>
          <w:sz w:val="20"/>
          <w:szCs w:val="20"/>
          <w:rPrChange w:id="233" w:author="chotta-safe" w:date="2017-03-04T12:51:00Z">
            <w:rPr>
              <w:rFonts w:ascii="Times New Roman" w:eastAsia="Times New Roman" w:hAnsi="Times New Roman" w:cs="Times New Roman"/>
              <w:color w:val="303336"/>
              <w:sz w:val="20"/>
              <w:szCs w:val="20"/>
            </w:rPr>
          </w:rPrChange>
        </w:rPr>
        <w:t>william</w:t>
      </w:r>
      <w:proofErr w:type="gramEnd"/>
      <w:r w:rsidRPr="00AE7DAD">
        <w:rPr>
          <w:rFonts w:ascii="Courier New" w:eastAsia="Times New Roman" w:hAnsi="Courier New" w:cs="Courier New"/>
          <w:color w:val="303336"/>
          <w:sz w:val="20"/>
          <w:szCs w:val="20"/>
          <w:rPrChange w:id="234" w:author="chotta-safe" w:date="2017-03-04T12:51:00Z">
            <w:rPr>
              <w:rFonts w:ascii="Times New Roman" w:eastAsia="Times New Roman" w:hAnsi="Times New Roman" w:cs="Times New Roman"/>
              <w:color w:val="303336"/>
              <w:sz w:val="20"/>
              <w:szCs w:val="20"/>
            </w:rPr>
          </w:rPrChange>
        </w:rPr>
        <w:t xml:space="preserve">","daniel","matthew"]  </w:t>
      </w:r>
      <w:r w:rsidRPr="00AE7DAD">
        <w:rPr>
          <w:rFonts w:ascii="Courier New" w:eastAsia="Times New Roman" w:hAnsi="Courier New" w:cs="Courier New"/>
          <w:color w:val="7D2727"/>
          <w:sz w:val="20"/>
          <w:szCs w:val="20"/>
          <w:rPrChange w:id="235" w:author="chotta-safe" w:date="2017-03-04T12:51:00Z">
            <w:rPr>
              <w:rFonts w:ascii="Times New Roman" w:eastAsia="Times New Roman" w:hAnsi="Times New Roman" w:cs="Times New Roman"/>
              <w:color w:val="7D2727"/>
              <w:sz w:val="20"/>
              <w:szCs w:val="20"/>
            </w:rPr>
          </w:rPrChange>
        </w:rPr>
        <w:t>152</w:t>
      </w:r>
    </w:p>
    <w:p w:rsidR="00161CEF" w:rsidRPr="00FD7A1A" w:rsidRDefault="00161CEF" w:rsidP="00FC68BE">
      <w:pPr>
        <w:widowControl/>
        <w:numPr>
          <w:ilvl w:val="0"/>
          <w:numId w:val="9"/>
        </w:numPr>
        <w:shd w:val="clear" w:color="auto" w:fill="FFFFFF"/>
        <w:tabs>
          <w:tab w:val="clear" w:pos="720"/>
          <w:tab w:val="num" w:pos="1440"/>
        </w:tabs>
        <w:spacing w:after="24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Creating a scala function :</w:t>
      </w:r>
    </w:p>
    <w:p w:rsidR="00161CEF" w:rsidRPr="00282A2B" w:rsidRDefault="00AE7DAD" w:rsidP="00FC68BE">
      <w:pPr>
        <w:widowControl/>
        <w:shd w:val="clear" w:color="auto" w:fill="FFFFFF"/>
        <w:spacing w:after="0" w:line="240" w:lineRule="auto"/>
        <w:ind w:left="1080"/>
        <w:rPr>
          <w:rFonts w:ascii="Courier New" w:eastAsia="Times New Roman" w:hAnsi="Courier New" w:cs="Courier New"/>
          <w:color w:val="242729"/>
          <w:sz w:val="20"/>
          <w:szCs w:val="20"/>
          <w:rPrChange w:id="236" w:author="chotta-safe" w:date="2017-03-04T12:51:00Z">
            <w:rPr>
              <w:rFonts w:ascii="Times New Roman" w:eastAsia="Times New Roman" w:hAnsi="Times New Roman" w:cs="Times New Roman"/>
              <w:color w:val="242729"/>
              <w:sz w:val="20"/>
              <w:szCs w:val="20"/>
            </w:rPr>
          </w:rPrChange>
        </w:rPr>
      </w:pPr>
      <w:proofErr w:type="gramStart"/>
      <w:r w:rsidRPr="00AE7DAD">
        <w:rPr>
          <w:rFonts w:ascii="Courier New" w:eastAsia="Times New Roman" w:hAnsi="Courier New" w:cs="Courier New"/>
          <w:color w:val="242729"/>
          <w:sz w:val="20"/>
          <w:szCs w:val="20"/>
          <w:rPrChange w:id="237" w:author="chotta-safe" w:date="2017-03-04T12:51:00Z">
            <w:rPr>
              <w:rFonts w:ascii="Times New Roman" w:eastAsia="Times New Roman" w:hAnsi="Times New Roman" w:cs="Times New Roman"/>
              <w:color w:val="242729"/>
              <w:sz w:val="20"/>
              <w:szCs w:val="20"/>
            </w:rPr>
          </w:rPrChange>
        </w:rPr>
        <w:t>def</w:t>
      </w:r>
      <w:proofErr w:type="gramEnd"/>
      <w:r w:rsidRPr="00AE7DAD">
        <w:rPr>
          <w:rFonts w:ascii="Courier New" w:eastAsia="Times New Roman" w:hAnsi="Courier New" w:cs="Courier New"/>
          <w:color w:val="242729"/>
          <w:sz w:val="20"/>
          <w:szCs w:val="20"/>
          <w:rPrChange w:id="238" w:author="chotta-safe" w:date="2017-03-04T12:51:00Z">
            <w:rPr>
              <w:rFonts w:ascii="Times New Roman" w:eastAsia="Times New Roman" w:hAnsi="Times New Roman" w:cs="Times New Roman"/>
              <w:color w:val="242729"/>
              <w:sz w:val="20"/>
              <w:szCs w:val="20"/>
            </w:rPr>
          </w:rPrChange>
        </w:rPr>
        <w:t xml:space="preserve"> toUpper(name: Seq[String]) = (name.map(a =&gt; a.toUpperCase)).toSeq</w:t>
      </w:r>
    </w:p>
    <w:p w:rsidR="00161CEF" w:rsidRPr="00282A2B" w:rsidRDefault="00161CEF" w:rsidP="00FC68BE">
      <w:pPr>
        <w:widowControl/>
        <w:numPr>
          <w:ilvl w:val="0"/>
          <w:numId w:val="9"/>
        </w:numPr>
        <w:shd w:val="clear" w:color="auto" w:fill="FFFFFF"/>
        <w:tabs>
          <w:tab w:val="clear" w:pos="720"/>
          <w:tab w:val="num" w:pos="1440"/>
        </w:tabs>
        <w:spacing w:after="0" w:line="240" w:lineRule="auto"/>
        <w:ind w:left="1080"/>
        <w:rPr>
          <w:rFonts w:ascii="Courier New" w:eastAsia="Times New Roman" w:hAnsi="Courier New" w:cs="Courier New"/>
          <w:color w:val="242729"/>
          <w:sz w:val="20"/>
          <w:szCs w:val="20"/>
          <w:rPrChange w:id="239" w:author="chotta-safe" w:date="2017-03-04T12:52:00Z">
            <w:rPr>
              <w:rFonts w:ascii="Times New Roman" w:eastAsia="Times New Roman" w:hAnsi="Times New Roman" w:cs="Times New Roman"/>
              <w:color w:val="242729"/>
              <w:sz w:val="20"/>
              <w:szCs w:val="20"/>
            </w:rPr>
          </w:rPrChange>
        </w:rPr>
      </w:pPr>
      <w:r w:rsidRPr="00FD7A1A">
        <w:rPr>
          <w:rFonts w:ascii="Times New Roman" w:eastAsia="Times New Roman" w:hAnsi="Times New Roman" w:cs="Times New Roman"/>
          <w:color w:val="242729"/>
          <w:sz w:val="20"/>
          <w:szCs w:val="20"/>
        </w:rPr>
        <w:t>Registering function as UDF : </w:t>
      </w:r>
      <w:r w:rsidR="00AE7DAD" w:rsidRPr="00AE7DAD">
        <w:rPr>
          <w:rFonts w:ascii="Courier New" w:eastAsia="Times New Roman" w:hAnsi="Courier New" w:cs="Courier New"/>
          <w:color w:val="242729"/>
          <w:sz w:val="20"/>
          <w:szCs w:val="20"/>
          <w:rPrChange w:id="240" w:author="chotta-safe" w:date="2017-03-04T12:52:00Z">
            <w:rPr>
              <w:rFonts w:ascii="Times New Roman" w:eastAsia="Times New Roman" w:hAnsi="Times New Roman" w:cs="Times New Roman"/>
              <w:color w:val="242729"/>
              <w:sz w:val="20"/>
              <w:szCs w:val="20"/>
            </w:rPr>
          </w:rPrChange>
        </w:rPr>
        <w:t>sqlContext.udf.register("toUpper",toUpper _)</w:t>
      </w:r>
    </w:p>
    <w:p w:rsidR="00161CEF" w:rsidRPr="00FD7A1A" w:rsidRDefault="00161CEF" w:rsidP="00FC68BE">
      <w:pPr>
        <w:widowControl/>
        <w:numPr>
          <w:ilvl w:val="0"/>
          <w:numId w:val="9"/>
        </w:numPr>
        <w:shd w:val="clear" w:color="auto" w:fill="FFFFFF"/>
        <w:tabs>
          <w:tab w:val="clear" w:pos="720"/>
          <w:tab w:val="num" w:pos="1440"/>
        </w:tabs>
        <w:spacing w:after="0" w:line="240" w:lineRule="auto"/>
        <w:ind w:left="1080"/>
        <w:rPr>
          <w:rFonts w:ascii="Times New Roman" w:eastAsia="Times New Roman" w:hAnsi="Times New Roman" w:cs="Times New Roman"/>
          <w:color w:val="242729"/>
          <w:sz w:val="20"/>
          <w:szCs w:val="20"/>
        </w:rPr>
      </w:pPr>
      <w:r w:rsidRPr="00FD7A1A">
        <w:rPr>
          <w:rFonts w:ascii="Times New Roman" w:eastAsia="Times New Roman" w:hAnsi="Times New Roman" w:cs="Times New Roman"/>
          <w:color w:val="242729"/>
          <w:sz w:val="20"/>
          <w:szCs w:val="20"/>
        </w:rPr>
        <w:t>Calling the UDF using sqlContext and storing output as DataFrame object :</w:t>
      </w:r>
    </w:p>
    <w:p w:rsidR="00161CEF" w:rsidRPr="00282A2B" w:rsidRDefault="00AE7DAD" w:rsidP="00FC68BE">
      <w:pPr>
        <w:widowControl/>
        <w:shd w:val="clear" w:color="auto" w:fill="FFFFFF"/>
        <w:spacing w:after="0" w:line="240" w:lineRule="auto"/>
        <w:ind w:left="720"/>
        <w:rPr>
          <w:rFonts w:ascii="Courier New" w:eastAsia="Times New Roman" w:hAnsi="Courier New" w:cs="Courier New"/>
          <w:color w:val="242729"/>
          <w:sz w:val="20"/>
          <w:szCs w:val="20"/>
          <w:rPrChange w:id="241" w:author="chotta-safe" w:date="2017-03-04T12:52:00Z">
            <w:rPr>
              <w:rFonts w:ascii="Times New Roman" w:eastAsia="Times New Roman" w:hAnsi="Times New Roman" w:cs="Times New Roman"/>
              <w:color w:val="242729"/>
              <w:sz w:val="20"/>
              <w:szCs w:val="20"/>
            </w:rPr>
          </w:rPrChange>
        </w:rPr>
      </w:pPr>
      <w:proofErr w:type="gramStart"/>
      <w:r w:rsidRPr="00AE7DAD">
        <w:rPr>
          <w:rFonts w:ascii="Courier New" w:eastAsia="Times New Roman" w:hAnsi="Courier New" w:cs="Courier New"/>
          <w:color w:val="242729"/>
          <w:sz w:val="20"/>
          <w:szCs w:val="20"/>
          <w:rPrChange w:id="242" w:author="chotta-safe" w:date="2017-03-04T12:52:00Z">
            <w:rPr>
              <w:rFonts w:ascii="Times New Roman" w:eastAsia="Times New Roman" w:hAnsi="Times New Roman" w:cs="Times New Roman"/>
              <w:color w:val="242729"/>
              <w:sz w:val="20"/>
              <w:szCs w:val="20"/>
            </w:rPr>
          </w:rPrChange>
        </w:rPr>
        <w:t>var</w:t>
      </w:r>
      <w:proofErr w:type="gramEnd"/>
      <w:r w:rsidRPr="00AE7DAD">
        <w:rPr>
          <w:rFonts w:ascii="Courier New" w:eastAsia="Times New Roman" w:hAnsi="Courier New" w:cs="Courier New"/>
          <w:color w:val="242729"/>
          <w:sz w:val="20"/>
          <w:szCs w:val="20"/>
          <w:rPrChange w:id="243" w:author="chotta-safe" w:date="2017-03-04T12:52:00Z">
            <w:rPr>
              <w:rFonts w:ascii="Times New Roman" w:eastAsia="Times New Roman" w:hAnsi="Times New Roman" w:cs="Times New Roman"/>
              <w:color w:val="242729"/>
              <w:sz w:val="20"/>
              <w:szCs w:val="20"/>
            </w:rPr>
          </w:rPrChange>
        </w:rPr>
        <w:t xml:space="preserve"> df = sqlContext.sql("SELECT toUpper(name) FROM namelist").toDF("Name")</w:t>
      </w:r>
    </w:p>
    <w:p w:rsidR="00161CEF" w:rsidRPr="00282A2B" w:rsidRDefault="00161CEF" w:rsidP="00FC68BE">
      <w:pPr>
        <w:widowControl/>
        <w:numPr>
          <w:ilvl w:val="0"/>
          <w:numId w:val="10"/>
        </w:numPr>
        <w:shd w:val="clear" w:color="auto" w:fill="FFFFFF"/>
        <w:tabs>
          <w:tab w:val="clear" w:pos="720"/>
          <w:tab w:val="num" w:pos="1440"/>
        </w:tabs>
        <w:spacing w:after="0" w:line="240" w:lineRule="auto"/>
        <w:ind w:left="1080"/>
        <w:rPr>
          <w:rFonts w:ascii="Courier New" w:eastAsia="Times New Roman" w:hAnsi="Courier New" w:cs="Courier New"/>
          <w:color w:val="242729"/>
          <w:sz w:val="20"/>
          <w:szCs w:val="20"/>
          <w:rPrChange w:id="244" w:author="chotta-safe" w:date="2017-03-04T12:52:00Z">
            <w:rPr>
              <w:rFonts w:ascii="Times New Roman" w:eastAsia="Times New Roman" w:hAnsi="Times New Roman" w:cs="Times New Roman"/>
              <w:color w:val="242729"/>
              <w:sz w:val="20"/>
              <w:szCs w:val="20"/>
            </w:rPr>
          </w:rPrChange>
        </w:rPr>
      </w:pPr>
      <w:r w:rsidRPr="00FD7A1A">
        <w:rPr>
          <w:rFonts w:ascii="Times New Roman" w:eastAsia="Times New Roman" w:hAnsi="Times New Roman" w:cs="Times New Roman"/>
          <w:color w:val="242729"/>
          <w:sz w:val="20"/>
          <w:szCs w:val="20"/>
        </w:rPr>
        <w:t>Exploding the DataFrame : </w:t>
      </w:r>
      <w:r w:rsidR="00AE7DAD" w:rsidRPr="00AE7DAD">
        <w:rPr>
          <w:rFonts w:ascii="Courier New" w:eastAsia="Times New Roman" w:hAnsi="Courier New" w:cs="Courier New"/>
          <w:color w:val="242729"/>
          <w:sz w:val="20"/>
          <w:szCs w:val="20"/>
          <w:rPrChange w:id="245" w:author="chotta-safe" w:date="2017-03-04T12:52:00Z">
            <w:rPr>
              <w:rFonts w:ascii="Times New Roman" w:eastAsia="Times New Roman" w:hAnsi="Times New Roman" w:cs="Times New Roman"/>
              <w:color w:val="242729"/>
              <w:sz w:val="20"/>
              <w:szCs w:val="20"/>
            </w:rPr>
          </w:rPrChange>
        </w:rPr>
        <w:t>df.explode(df("Name")){case org.apache.spark.sql.Row(arr: Seq[String]) =&gt; arr.toSeq.map(v =&gt; Tuple1(v))}.drop(df("Name")).withColumnRenamed("_1","Name").show</w:t>
      </w:r>
    </w:p>
    <w:p w:rsidR="00161CEF" w:rsidRPr="00282A2B" w:rsidRDefault="00161CEF" w:rsidP="00FC68BE">
      <w:pPr>
        <w:widowControl/>
        <w:shd w:val="clear" w:color="auto" w:fill="FFFFFF"/>
        <w:spacing w:after="240" w:line="240" w:lineRule="auto"/>
        <w:ind w:left="720"/>
        <w:rPr>
          <w:rFonts w:ascii="Times New Roman" w:eastAsia="Times New Roman" w:hAnsi="Times New Roman" w:cs="Times New Roman"/>
          <w:color w:val="242729"/>
          <w:sz w:val="20"/>
          <w:szCs w:val="20"/>
        </w:rPr>
      </w:pPr>
      <w:r w:rsidRPr="00282A2B">
        <w:rPr>
          <w:rFonts w:ascii="Times New Roman" w:eastAsia="Times New Roman" w:hAnsi="Times New Roman" w:cs="Times New Roman"/>
          <w:color w:val="242729"/>
          <w:sz w:val="20"/>
          <w:szCs w:val="20"/>
        </w:rPr>
        <w:t>Result:</w:t>
      </w:r>
    </w:p>
    <w:p w:rsidR="00161CEF"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46" w:author="chotta-safe" w:date="2017-03-04T12:55:00Z">
            <w:rPr>
              <w:rFonts w:ascii="Times New Roman" w:eastAsia="Times New Roman" w:hAnsi="Times New Roman" w:cs="Times New Roman"/>
              <w:color w:val="303336"/>
              <w:sz w:val="20"/>
              <w:szCs w:val="20"/>
            </w:rPr>
          </w:rPrChange>
        </w:rPr>
      </w:pPr>
      <w:r w:rsidRPr="00AE7DAD">
        <w:rPr>
          <w:rFonts w:ascii="Courier New" w:eastAsia="Times New Roman" w:hAnsi="Courier New" w:cs="Courier New"/>
          <w:color w:val="303336"/>
          <w:sz w:val="20"/>
          <w:szCs w:val="20"/>
          <w:rPrChange w:id="247" w:author="chotta-safe" w:date="2017-03-04T12:55:00Z">
            <w:rPr>
              <w:rFonts w:ascii="Times New Roman" w:eastAsia="Times New Roman" w:hAnsi="Times New Roman" w:cs="Times New Roman"/>
              <w:color w:val="303336"/>
              <w:sz w:val="20"/>
              <w:szCs w:val="20"/>
            </w:rPr>
          </w:rPrChange>
        </w:rPr>
        <w:t>+--------------+</w:t>
      </w:r>
    </w:p>
    <w:p w:rsidR="00161CEF"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Change w:id="248" w:author="chotta-safe" w:date="2017-03-04T12:57:00Z">
            <w:rPr>
              <w:rFonts w:ascii="Times New Roman" w:eastAsia="Times New Roman" w:hAnsi="Times New Roman" w:cs="Times New Roman"/>
              <w:color w:val="303336"/>
              <w:sz w:val="20"/>
              <w:szCs w:val="20"/>
            </w:rPr>
          </w:rPrChange>
        </w:rPr>
      </w:pPr>
      <w:r w:rsidRPr="00AE7DAD">
        <w:rPr>
          <w:rFonts w:ascii="Courier New" w:eastAsia="Times New Roman" w:hAnsi="Courier New" w:cs="Courier New"/>
          <w:color w:val="auto"/>
          <w:sz w:val="20"/>
          <w:szCs w:val="20"/>
          <w:rPrChange w:id="249" w:author="chotta-safe" w:date="2017-03-04T12:57:00Z">
            <w:rPr>
              <w:rFonts w:ascii="Times New Roman" w:eastAsia="Times New Roman" w:hAnsi="Times New Roman" w:cs="Times New Roman"/>
              <w:color w:val="303336"/>
              <w:sz w:val="20"/>
              <w:szCs w:val="20"/>
            </w:rPr>
          </w:rPrChange>
        </w:rPr>
        <w:t>|          Name|</w:t>
      </w:r>
    </w:p>
    <w:p w:rsidR="00161CEF"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50" w:author="chotta-safe" w:date="2017-03-04T12:55:00Z">
            <w:rPr>
              <w:rFonts w:ascii="Times New Roman" w:eastAsia="Times New Roman" w:hAnsi="Times New Roman" w:cs="Times New Roman"/>
              <w:color w:val="303336"/>
              <w:sz w:val="20"/>
              <w:szCs w:val="20"/>
            </w:rPr>
          </w:rPrChange>
        </w:rPr>
      </w:pPr>
      <w:r w:rsidRPr="00AE7DAD">
        <w:rPr>
          <w:rFonts w:ascii="Courier New" w:eastAsia="Times New Roman" w:hAnsi="Courier New" w:cs="Courier New"/>
          <w:color w:val="303336"/>
          <w:sz w:val="20"/>
          <w:szCs w:val="20"/>
          <w:rPrChange w:id="251" w:author="chotta-safe" w:date="2017-03-04T12:55:00Z">
            <w:rPr>
              <w:rFonts w:ascii="Times New Roman" w:eastAsia="Times New Roman" w:hAnsi="Times New Roman" w:cs="Times New Roman"/>
              <w:color w:val="303336"/>
              <w:sz w:val="20"/>
              <w:szCs w:val="20"/>
            </w:rPr>
          </w:rPrChange>
        </w:rPr>
        <w:t>+--------------+</w:t>
      </w:r>
    </w:p>
    <w:p w:rsidR="000100F8"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52" w:author="chotta-safe" w:date="2017-03-04T12:55:00Z">
            <w:rPr>
              <w:rFonts w:ascii="Times New Roman" w:eastAsia="Times New Roman" w:hAnsi="Times New Roman" w:cs="Times New Roman"/>
              <w:color w:val="303336"/>
              <w:sz w:val="20"/>
              <w:szCs w:val="20"/>
            </w:rPr>
          </w:rPrChange>
        </w:rPr>
      </w:pPr>
      <w:proofErr w:type="gramStart"/>
      <w:r w:rsidRPr="00AE7DAD">
        <w:rPr>
          <w:rFonts w:ascii="Courier New" w:eastAsia="Times New Roman" w:hAnsi="Courier New" w:cs="Courier New"/>
          <w:color w:val="303336"/>
          <w:sz w:val="20"/>
          <w:szCs w:val="20"/>
          <w:rPrChange w:id="253" w:author="chotta-safe" w:date="2017-03-04T12:55:00Z">
            <w:rPr>
              <w:rFonts w:ascii="Times New Roman" w:eastAsia="Times New Roman" w:hAnsi="Times New Roman" w:cs="Times New Roman"/>
              <w:color w:val="303336"/>
              <w:sz w:val="20"/>
              <w:szCs w:val="20"/>
            </w:rPr>
          </w:rPrChange>
        </w:rPr>
        <w:t>|  JACK</w:t>
      </w:r>
      <w:proofErr w:type="gramEnd"/>
    </w:p>
    <w:p w:rsidR="000100F8"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54" w:author="chotta-safe" w:date="2017-03-04T12:55:00Z">
            <w:rPr>
              <w:rFonts w:ascii="Times New Roman" w:eastAsia="Times New Roman" w:hAnsi="Times New Roman" w:cs="Times New Roman"/>
              <w:color w:val="303336"/>
              <w:sz w:val="20"/>
              <w:szCs w:val="20"/>
            </w:rPr>
          </w:rPrChange>
        </w:rPr>
      </w:pPr>
      <w:r w:rsidRPr="00AE7DAD">
        <w:rPr>
          <w:rFonts w:ascii="Courier New" w:eastAsia="Times New Roman" w:hAnsi="Courier New" w:cs="Courier New"/>
          <w:color w:val="303336"/>
          <w:sz w:val="20"/>
          <w:szCs w:val="20"/>
          <w:rPrChange w:id="255" w:author="chotta-safe" w:date="2017-03-04T12:55:00Z">
            <w:rPr>
              <w:rFonts w:ascii="Times New Roman" w:eastAsia="Times New Roman" w:hAnsi="Times New Roman" w:cs="Times New Roman"/>
              <w:color w:val="303336"/>
              <w:sz w:val="20"/>
              <w:szCs w:val="20"/>
            </w:rPr>
          </w:rPrChange>
        </w:rPr>
        <w:t>THOMAS</w:t>
      </w:r>
    </w:p>
    <w:p w:rsidR="000100F8"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56" w:author="chotta-safe" w:date="2017-03-04T12:55:00Z">
            <w:rPr>
              <w:rFonts w:ascii="Times New Roman" w:eastAsia="Times New Roman" w:hAnsi="Times New Roman" w:cs="Times New Roman"/>
              <w:color w:val="303336"/>
              <w:sz w:val="20"/>
              <w:szCs w:val="20"/>
            </w:rPr>
          </w:rPrChange>
        </w:rPr>
      </w:pPr>
      <w:r w:rsidRPr="00AE7DAD">
        <w:rPr>
          <w:rFonts w:ascii="Courier New" w:eastAsia="Times New Roman" w:hAnsi="Courier New" w:cs="Courier New"/>
          <w:color w:val="303336"/>
          <w:sz w:val="20"/>
          <w:szCs w:val="20"/>
          <w:rPrChange w:id="257" w:author="chotta-safe" w:date="2017-03-04T12:55:00Z">
            <w:rPr>
              <w:rFonts w:ascii="Times New Roman" w:eastAsia="Times New Roman" w:hAnsi="Times New Roman" w:cs="Times New Roman"/>
              <w:color w:val="303336"/>
              <w:sz w:val="20"/>
              <w:szCs w:val="20"/>
            </w:rPr>
          </w:rPrChange>
        </w:rPr>
        <w:t>JOSHUA</w:t>
      </w:r>
    </w:p>
    <w:p w:rsidR="000100F8"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58" w:author="chotta-safe" w:date="2017-03-04T12:55:00Z">
            <w:rPr>
              <w:rFonts w:ascii="Times New Roman" w:eastAsia="Times New Roman" w:hAnsi="Times New Roman" w:cs="Times New Roman"/>
              <w:color w:val="303336"/>
              <w:sz w:val="20"/>
              <w:szCs w:val="20"/>
            </w:rPr>
          </w:rPrChange>
        </w:rPr>
      </w:pPr>
      <w:r w:rsidRPr="00AE7DAD">
        <w:rPr>
          <w:rFonts w:ascii="Courier New" w:eastAsia="Times New Roman" w:hAnsi="Courier New" w:cs="Courier New"/>
          <w:color w:val="303336"/>
          <w:sz w:val="20"/>
          <w:szCs w:val="20"/>
          <w:rPrChange w:id="259" w:author="chotta-safe" w:date="2017-03-04T12:55:00Z">
            <w:rPr>
              <w:rFonts w:ascii="Times New Roman" w:eastAsia="Times New Roman" w:hAnsi="Times New Roman" w:cs="Times New Roman"/>
              <w:color w:val="303336"/>
              <w:sz w:val="20"/>
              <w:szCs w:val="20"/>
            </w:rPr>
          </w:rPrChange>
        </w:rPr>
        <w:t>WILLIAM</w:t>
      </w:r>
    </w:p>
    <w:p w:rsidR="000100F8"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60" w:author="chotta-safe" w:date="2017-03-04T12:55:00Z">
            <w:rPr>
              <w:rFonts w:ascii="Times New Roman" w:eastAsia="Times New Roman" w:hAnsi="Times New Roman" w:cs="Times New Roman"/>
              <w:color w:val="303336"/>
              <w:sz w:val="20"/>
              <w:szCs w:val="20"/>
            </w:rPr>
          </w:rPrChange>
        </w:rPr>
      </w:pPr>
      <w:r w:rsidRPr="00AE7DAD">
        <w:rPr>
          <w:rFonts w:ascii="Courier New" w:eastAsia="Times New Roman" w:hAnsi="Courier New" w:cs="Courier New"/>
          <w:color w:val="303336"/>
          <w:sz w:val="20"/>
          <w:szCs w:val="20"/>
          <w:rPrChange w:id="261" w:author="chotta-safe" w:date="2017-03-04T12:55:00Z">
            <w:rPr>
              <w:rFonts w:ascii="Times New Roman" w:eastAsia="Times New Roman" w:hAnsi="Times New Roman" w:cs="Times New Roman"/>
              <w:color w:val="303336"/>
              <w:sz w:val="20"/>
              <w:szCs w:val="20"/>
            </w:rPr>
          </w:rPrChange>
        </w:rPr>
        <w:t>DANIEL</w:t>
      </w:r>
    </w:p>
    <w:p w:rsidR="00161CEF"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03336"/>
          <w:sz w:val="20"/>
          <w:szCs w:val="20"/>
          <w:rPrChange w:id="262" w:author="chotta-safe" w:date="2017-03-04T12:55:00Z">
            <w:rPr>
              <w:rFonts w:ascii="Times New Roman" w:eastAsia="Times New Roman" w:hAnsi="Times New Roman" w:cs="Times New Roman"/>
              <w:color w:val="303336"/>
              <w:sz w:val="20"/>
              <w:szCs w:val="20"/>
            </w:rPr>
          </w:rPrChange>
        </w:rPr>
      </w:pPr>
      <w:r w:rsidRPr="00AE7DAD">
        <w:rPr>
          <w:rFonts w:ascii="Courier New" w:eastAsia="Times New Roman" w:hAnsi="Courier New" w:cs="Courier New"/>
          <w:color w:val="303336"/>
          <w:sz w:val="20"/>
          <w:szCs w:val="20"/>
          <w:rPrChange w:id="263" w:author="chotta-safe" w:date="2017-03-04T12:55:00Z">
            <w:rPr>
              <w:rFonts w:ascii="Times New Roman" w:eastAsia="Times New Roman" w:hAnsi="Times New Roman" w:cs="Times New Roman"/>
              <w:color w:val="303336"/>
              <w:sz w:val="20"/>
              <w:szCs w:val="20"/>
            </w:rPr>
          </w:rPrChange>
        </w:rPr>
        <w:t>MATTHEW|</w:t>
      </w:r>
    </w:p>
    <w:p w:rsidR="00161CEF" w:rsidRPr="00282A2B" w:rsidRDefault="00AE7DAD" w:rsidP="00FC68B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93318"/>
          <w:sz w:val="20"/>
          <w:szCs w:val="20"/>
          <w:rPrChange w:id="264" w:author="chotta-safe" w:date="2017-03-04T12:55:00Z">
            <w:rPr>
              <w:rFonts w:ascii="Times New Roman" w:eastAsia="Times New Roman" w:hAnsi="Times New Roman" w:cs="Times New Roman"/>
              <w:color w:val="393318"/>
              <w:sz w:val="20"/>
              <w:szCs w:val="20"/>
            </w:rPr>
          </w:rPrChange>
        </w:rPr>
      </w:pPr>
      <w:r w:rsidRPr="00AE7DAD">
        <w:rPr>
          <w:rFonts w:ascii="Courier New" w:eastAsia="Times New Roman" w:hAnsi="Courier New" w:cs="Courier New"/>
          <w:color w:val="303336"/>
          <w:sz w:val="20"/>
          <w:szCs w:val="20"/>
          <w:rPrChange w:id="265" w:author="chotta-safe" w:date="2017-03-04T12:55:00Z">
            <w:rPr>
              <w:rFonts w:ascii="Times New Roman" w:eastAsia="Times New Roman" w:hAnsi="Times New Roman" w:cs="Times New Roman"/>
              <w:color w:val="303336"/>
              <w:sz w:val="20"/>
              <w:szCs w:val="20"/>
            </w:rPr>
          </w:rPrChange>
        </w:rPr>
        <w:t>+--------------+</w:t>
      </w:r>
    </w:p>
    <w:p w:rsidR="000368C2" w:rsidRPr="00FD7A1A"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266" w:name="_Toc474089298"/>
      <w:r w:rsidRPr="00FD7A1A">
        <w:rPr>
          <w:rFonts w:ascii="Times New Roman" w:eastAsia="Times New Roman" w:hAnsi="Times New Roman" w:cs="Times New Roman"/>
          <w:sz w:val="20"/>
          <w:szCs w:val="20"/>
        </w:rPr>
        <w:t xml:space="preserve">Why use dataframes and datasets when we have RDD? Ref </w:t>
      </w:r>
      <w:hyperlink r:id="rId35">
        <w:r w:rsidRPr="00EF0BB8">
          <w:rPr>
            <w:rFonts w:ascii="Times New Roman" w:eastAsia="Times New Roman" w:hAnsi="Times New Roman" w:cs="Times New Roman"/>
            <w:sz w:val="20"/>
            <w:szCs w:val="20"/>
          </w:rPr>
          <w:t>Video</w:t>
        </w:r>
        <w:bookmarkEnd w:id="266"/>
      </w:hyperlink>
      <w:hyperlink r:id="rId36"/>
    </w:p>
    <w:p w:rsidR="000368C2" w:rsidRPr="00FD7A1A" w:rsidRDefault="00282A2B">
      <w:pPr>
        <w:pStyle w:val="normal0"/>
        <w:spacing w:after="0"/>
        <w:ind w:left="720"/>
        <w:rPr>
          <w:sz w:val="20"/>
          <w:szCs w:val="20"/>
        </w:rPr>
      </w:pPr>
      <w:ins w:id="267" w:author="chotta-safe" w:date="2017-03-04T12:56:00Z">
        <w:r>
          <w:rPr>
            <w:rFonts w:ascii="Times New Roman" w:eastAsia="Times New Roman" w:hAnsi="Times New Roman" w:cs="Times New Roman"/>
            <w:sz w:val="20"/>
            <w:szCs w:val="20"/>
          </w:rPr>
          <w:t>Wh</w:t>
        </w:r>
      </w:ins>
      <w:ins w:id="268" w:author="chotta-safe" w:date="2017-03-04T13:00:00Z">
        <w:r>
          <w:rPr>
            <w:rFonts w:ascii="Times New Roman" w:eastAsia="Times New Roman" w:hAnsi="Times New Roman" w:cs="Times New Roman"/>
            <w:sz w:val="20"/>
            <w:szCs w:val="20"/>
          </w:rPr>
          <w:t>en a</w:t>
        </w:r>
      </w:ins>
      <w:ins w:id="269" w:author="chotta-safe" w:date="2017-03-04T12:56:00Z">
        <w:r>
          <w:rPr>
            <w:rFonts w:ascii="Times New Roman" w:eastAsia="Times New Roman" w:hAnsi="Times New Roman" w:cs="Times New Roman"/>
            <w:sz w:val="20"/>
            <w:szCs w:val="20"/>
          </w:rPr>
          <w:t xml:space="preserve"> </w:t>
        </w:r>
      </w:ins>
      <w:del w:id="270" w:author="chotta-safe" w:date="2017-03-04T12:56:00Z">
        <w:r w:rsidR="00CC3160" w:rsidRPr="00FD7A1A" w:rsidDel="00282A2B">
          <w:rPr>
            <w:rFonts w:ascii="Times New Roman" w:eastAsia="Times New Roman" w:hAnsi="Times New Roman" w:cs="Times New Roman"/>
            <w:sz w:val="20"/>
            <w:szCs w:val="20"/>
          </w:rPr>
          <w:delText xml:space="preserve">But </w:delText>
        </w:r>
      </w:del>
      <w:ins w:id="271" w:author="chotta-safe" w:date="2017-03-04T12:56:00Z">
        <w:r>
          <w:rPr>
            <w:rFonts w:ascii="Times New Roman" w:eastAsia="Times New Roman" w:hAnsi="Times New Roman" w:cs="Times New Roman"/>
            <w:sz w:val="20"/>
            <w:szCs w:val="20"/>
          </w:rPr>
          <w:t xml:space="preserve"> </w:t>
        </w:r>
      </w:ins>
      <w:del w:id="272" w:author="chotta-safe" w:date="2017-03-04T13:00:00Z">
        <w:r w:rsidR="00CC3160" w:rsidRPr="00FD7A1A" w:rsidDel="00282A2B">
          <w:rPr>
            <w:rFonts w:ascii="Times New Roman" w:eastAsia="Times New Roman" w:hAnsi="Times New Roman" w:cs="Times New Roman"/>
            <w:sz w:val="20"/>
            <w:szCs w:val="20"/>
          </w:rPr>
          <w:delText xml:space="preserve">making </w:delText>
        </w:r>
      </w:del>
      <w:r w:rsidR="00CC3160" w:rsidRPr="00FD7A1A">
        <w:rPr>
          <w:rFonts w:ascii="Times New Roman" w:eastAsia="Times New Roman" w:hAnsi="Times New Roman" w:cs="Times New Roman"/>
          <w:sz w:val="20"/>
          <w:szCs w:val="20"/>
        </w:rPr>
        <w:t>dataframe</w:t>
      </w:r>
      <w:ins w:id="273" w:author="chotta-safe" w:date="2017-03-04T13:00:00Z">
        <w:r>
          <w:rPr>
            <w:rFonts w:ascii="Times New Roman" w:eastAsia="Times New Roman" w:hAnsi="Times New Roman" w:cs="Times New Roman"/>
            <w:sz w:val="20"/>
            <w:szCs w:val="20"/>
          </w:rPr>
          <w:t xml:space="preserve"> is </w:t>
        </w:r>
      </w:ins>
      <w:ins w:id="274" w:author="chotta-safe" w:date="2017-03-04T13:01:00Z">
        <w:r w:rsidR="008E7E11">
          <w:rPr>
            <w:rFonts w:ascii="Times New Roman" w:eastAsia="Times New Roman" w:hAnsi="Times New Roman" w:cs="Times New Roman"/>
            <w:sz w:val="20"/>
            <w:szCs w:val="20"/>
          </w:rPr>
          <w:t>created</w:t>
        </w:r>
      </w:ins>
      <w:ins w:id="275" w:author="chotta-safe" w:date="2017-03-04T13:00:00Z">
        <w:r>
          <w:rPr>
            <w:rFonts w:ascii="Times New Roman" w:eastAsia="Times New Roman" w:hAnsi="Times New Roman" w:cs="Times New Roman"/>
            <w:sz w:val="20"/>
            <w:szCs w:val="20"/>
          </w:rPr>
          <w:t>,</w:t>
        </w:r>
      </w:ins>
      <w:del w:id="276" w:author="chotta-safe" w:date="2017-03-04T13:00:00Z">
        <w:r w:rsidR="00CC3160" w:rsidRPr="00FD7A1A" w:rsidDel="00282A2B">
          <w:rPr>
            <w:rFonts w:ascii="Times New Roman" w:eastAsia="Times New Roman" w:hAnsi="Times New Roman" w:cs="Times New Roman"/>
            <w:sz w:val="20"/>
            <w:szCs w:val="20"/>
          </w:rPr>
          <w:delText>s</w:delText>
        </w:r>
      </w:del>
      <w:r w:rsidR="00CC3160" w:rsidRPr="00FD7A1A">
        <w:rPr>
          <w:rFonts w:ascii="Times New Roman" w:eastAsia="Times New Roman" w:hAnsi="Times New Roman" w:cs="Times New Roman"/>
          <w:sz w:val="20"/>
          <w:szCs w:val="20"/>
        </w:rPr>
        <w:t xml:space="preserve"> </w:t>
      </w:r>
      <w:del w:id="277" w:author="chotta-safe" w:date="2017-03-04T13:00:00Z">
        <w:r w:rsidR="00CC3160" w:rsidRPr="00FD7A1A" w:rsidDel="00282A2B">
          <w:rPr>
            <w:rFonts w:ascii="Times New Roman" w:eastAsia="Times New Roman" w:hAnsi="Times New Roman" w:cs="Times New Roman"/>
            <w:sz w:val="20"/>
            <w:szCs w:val="20"/>
          </w:rPr>
          <w:delText xml:space="preserve">we've lost </w:delText>
        </w:r>
      </w:del>
      <w:r w:rsidR="00CC3160" w:rsidRPr="00FD7A1A">
        <w:rPr>
          <w:rFonts w:ascii="Times New Roman" w:eastAsia="Times New Roman" w:hAnsi="Times New Roman" w:cs="Times New Roman"/>
          <w:sz w:val="20"/>
          <w:szCs w:val="20"/>
        </w:rPr>
        <w:t>type safety</w:t>
      </w:r>
      <w:ins w:id="278" w:author="chotta-safe" w:date="2017-03-04T13:00:00Z">
        <w:r>
          <w:rPr>
            <w:rFonts w:ascii="Times New Roman" w:eastAsia="Times New Roman" w:hAnsi="Times New Roman" w:cs="Times New Roman"/>
            <w:sz w:val="20"/>
            <w:szCs w:val="20"/>
          </w:rPr>
          <w:t xml:space="preserve"> is lost</w:t>
        </w:r>
      </w:ins>
      <w:r w:rsidR="00CC3160" w:rsidRPr="00FD7A1A">
        <w:rPr>
          <w:rFonts w:ascii="Times New Roman" w:eastAsia="Times New Roman" w:hAnsi="Times New Roman" w:cs="Times New Roman"/>
          <w:sz w:val="20"/>
          <w:szCs w:val="20"/>
        </w:rPr>
        <w:t xml:space="preserve">, </w:t>
      </w:r>
      <w:del w:id="279" w:author="chotta-safe" w:date="2017-03-04T13:00:00Z">
        <w:r w:rsidR="00CC3160" w:rsidRPr="00FD7A1A" w:rsidDel="008E7E11">
          <w:rPr>
            <w:rFonts w:ascii="Times New Roman" w:eastAsia="Times New Roman" w:hAnsi="Times New Roman" w:cs="Times New Roman"/>
            <w:sz w:val="20"/>
            <w:szCs w:val="20"/>
          </w:rPr>
          <w:delText>we do not want too</w:delText>
        </w:r>
      </w:del>
      <w:ins w:id="280" w:author="chotta-safe" w:date="2017-03-04T13:00:00Z">
        <w:r w:rsidR="008E7E11">
          <w:rPr>
            <w:rFonts w:ascii="Times New Roman" w:eastAsia="Times New Roman" w:hAnsi="Times New Roman" w:cs="Times New Roman"/>
            <w:sz w:val="20"/>
            <w:szCs w:val="20"/>
          </w:rPr>
          <w:t>which</w:t>
        </w:r>
      </w:ins>
      <w:r w:rsidR="00CC3160" w:rsidRPr="00FD7A1A">
        <w:rPr>
          <w:rFonts w:ascii="Times New Roman" w:eastAsia="Times New Roman" w:hAnsi="Times New Roman" w:cs="Times New Roman"/>
          <w:sz w:val="20"/>
          <w:szCs w:val="20"/>
        </w:rPr>
        <w:t xml:space="preserve"> may</w:t>
      </w:r>
      <w:ins w:id="281" w:author="chotta-safe" w:date="2017-03-04T13:01:00Z">
        <w:r w:rsidR="008E7E11">
          <w:rPr>
            <w:rFonts w:ascii="Times New Roman" w:eastAsia="Times New Roman" w:hAnsi="Times New Roman" w:cs="Times New Roman"/>
            <w:sz w:val="20"/>
            <w:szCs w:val="20"/>
          </w:rPr>
          <w:t xml:space="preserve"> result in</w:t>
        </w:r>
      </w:ins>
      <w:r w:rsidR="00CC3160" w:rsidRPr="00FD7A1A">
        <w:rPr>
          <w:rFonts w:ascii="Times New Roman" w:eastAsia="Times New Roman" w:hAnsi="Times New Roman" w:cs="Times New Roman"/>
          <w:sz w:val="20"/>
          <w:szCs w:val="20"/>
        </w:rPr>
        <w:t xml:space="preserve"> run</w:t>
      </w:r>
      <w:del w:id="282" w:author="chotta-safe" w:date="2017-03-04T13:10:00Z">
        <w:r w:rsidR="00CC3160" w:rsidRPr="00FD7A1A" w:rsidDel="008E7E11">
          <w:rPr>
            <w:rFonts w:ascii="Times New Roman" w:eastAsia="Times New Roman" w:hAnsi="Times New Roman" w:cs="Times New Roman"/>
            <w:sz w:val="20"/>
            <w:szCs w:val="20"/>
          </w:rPr>
          <w:delText xml:space="preserve"> </w:delText>
        </w:r>
      </w:del>
      <w:r w:rsidR="00CC3160" w:rsidRPr="00FD7A1A">
        <w:rPr>
          <w:rFonts w:ascii="Times New Roman" w:eastAsia="Times New Roman" w:hAnsi="Times New Roman" w:cs="Times New Roman"/>
          <w:sz w:val="20"/>
          <w:szCs w:val="20"/>
        </w:rPr>
        <w:t xml:space="preserve">time errors. What happens if we call the </w:t>
      </w:r>
      <w:proofErr w:type="gramStart"/>
      <w:r w:rsidR="00CC3160" w:rsidRPr="00FD7A1A">
        <w:rPr>
          <w:rFonts w:ascii="Times New Roman" w:eastAsia="Times New Roman" w:hAnsi="Times New Roman" w:cs="Times New Roman"/>
          <w:sz w:val="20"/>
          <w:szCs w:val="20"/>
        </w:rPr>
        <w:t>collect(</w:t>
      </w:r>
      <w:proofErr w:type="gramEnd"/>
      <w:r w:rsidR="00CC3160" w:rsidRPr="00FD7A1A">
        <w:rPr>
          <w:rFonts w:ascii="Times New Roman" w:eastAsia="Times New Roman" w:hAnsi="Times New Roman" w:cs="Times New Roman"/>
          <w:sz w:val="20"/>
          <w:szCs w:val="20"/>
        </w:rPr>
        <w:t>) action?</w:t>
      </w:r>
    </w:p>
    <w:p w:rsidR="000368C2" w:rsidRPr="00282A2B" w:rsidRDefault="00AE7DAD" w:rsidP="00D11665">
      <w:pPr>
        <w:pStyle w:val="normal0"/>
        <w:shd w:val="clear" w:color="auto" w:fill="D9D9D9" w:themeFill="background1" w:themeFillShade="D9"/>
        <w:spacing w:after="0"/>
        <w:ind w:left="720"/>
        <w:rPr>
          <w:rFonts w:ascii="Courier New" w:hAnsi="Courier New" w:cs="Courier New"/>
          <w:sz w:val="20"/>
          <w:szCs w:val="20"/>
          <w:rPrChange w:id="283" w:author="chotta-safe" w:date="2017-03-04T12:55:00Z">
            <w:rPr>
              <w:sz w:val="20"/>
              <w:szCs w:val="20"/>
            </w:rPr>
          </w:rPrChange>
        </w:rPr>
      </w:pPr>
      <w:proofErr w:type="gramStart"/>
      <w:r w:rsidRPr="00AE7DAD">
        <w:rPr>
          <w:rFonts w:ascii="Courier New" w:eastAsia="Times New Roman" w:hAnsi="Courier New" w:cs="Courier New"/>
          <w:sz w:val="20"/>
          <w:szCs w:val="20"/>
          <w:rPrChange w:id="284" w:author="chotta-safe" w:date="2017-03-04T12:55:00Z">
            <w:rPr>
              <w:rFonts w:ascii="Times New Roman" w:eastAsia="Times New Roman" w:hAnsi="Times New Roman" w:cs="Times New Roman"/>
              <w:sz w:val="20"/>
              <w:szCs w:val="20"/>
            </w:rPr>
          </w:rPrChange>
        </w:rPr>
        <w:t>scala</w:t>
      </w:r>
      <w:proofErr w:type="gramEnd"/>
      <w:r w:rsidRPr="00AE7DAD">
        <w:rPr>
          <w:rFonts w:ascii="Courier New" w:eastAsia="Times New Roman" w:hAnsi="Courier New" w:cs="Courier New"/>
          <w:sz w:val="20"/>
          <w:szCs w:val="20"/>
          <w:rPrChange w:id="285" w:author="chotta-safe" w:date="2017-03-04T12:55:00Z">
            <w:rPr>
              <w:rFonts w:ascii="Times New Roman" w:eastAsia="Times New Roman" w:hAnsi="Times New Roman" w:cs="Times New Roman"/>
              <w:sz w:val="20"/>
              <w:szCs w:val="20"/>
            </w:rPr>
          </w:rPrChange>
        </w:rPr>
        <w:t>&gt; :type df.collect()</w:t>
      </w:r>
    </w:p>
    <w:p w:rsidR="000368C2" w:rsidRPr="00282A2B" w:rsidRDefault="00AE7DAD" w:rsidP="00D11665">
      <w:pPr>
        <w:pStyle w:val="normal0"/>
        <w:shd w:val="clear" w:color="auto" w:fill="D9D9D9" w:themeFill="background1" w:themeFillShade="D9"/>
        <w:spacing w:after="0"/>
        <w:ind w:left="720"/>
        <w:rPr>
          <w:rFonts w:ascii="Courier New" w:hAnsi="Courier New" w:cs="Courier New"/>
          <w:sz w:val="20"/>
          <w:szCs w:val="20"/>
          <w:rPrChange w:id="286" w:author="chotta-safe" w:date="2017-03-04T12:55:00Z">
            <w:rPr>
              <w:sz w:val="20"/>
              <w:szCs w:val="20"/>
            </w:rPr>
          </w:rPrChange>
        </w:rPr>
      </w:pPr>
      <w:proofErr w:type="gramStart"/>
      <w:r w:rsidRPr="00AE7DAD">
        <w:rPr>
          <w:rFonts w:ascii="Courier New" w:eastAsia="Times New Roman" w:hAnsi="Courier New" w:cs="Courier New"/>
          <w:sz w:val="20"/>
          <w:szCs w:val="20"/>
          <w:rPrChange w:id="287" w:author="chotta-safe" w:date="2017-03-04T12:55:00Z">
            <w:rPr>
              <w:rFonts w:ascii="Times New Roman" w:eastAsia="Times New Roman" w:hAnsi="Times New Roman" w:cs="Times New Roman"/>
              <w:sz w:val="20"/>
              <w:szCs w:val="20"/>
            </w:rPr>
          </w:rPrChange>
        </w:rPr>
        <w:t>Array[</w:t>
      </w:r>
      <w:proofErr w:type="gramEnd"/>
      <w:r w:rsidRPr="00AE7DAD">
        <w:rPr>
          <w:rFonts w:ascii="Courier New" w:eastAsia="Times New Roman" w:hAnsi="Courier New" w:cs="Courier New"/>
          <w:sz w:val="20"/>
          <w:szCs w:val="20"/>
          <w:rPrChange w:id="288" w:author="chotta-safe" w:date="2017-03-04T12:55:00Z">
            <w:rPr>
              <w:rFonts w:ascii="Times New Roman" w:eastAsia="Times New Roman" w:hAnsi="Times New Roman" w:cs="Times New Roman"/>
              <w:sz w:val="20"/>
              <w:szCs w:val="20"/>
            </w:rPr>
          </w:rPrChange>
        </w:rPr>
        <w:t>org.apache.spark.sql.Row]</w:t>
      </w:r>
    </w:p>
    <w:p w:rsidR="00282A2B" w:rsidRDefault="00282A2B" w:rsidP="00D11665">
      <w:pPr>
        <w:pStyle w:val="normal0"/>
        <w:shd w:val="clear" w:color="auto" w:fill="D9D9D9" w:themeFill="background1" w:themeFillShade="D9"/>
        <w:spacing w:after="0"/>
        <w:ind w:left="720"/>
        <w:rPr>
          <w:ins w:id="289" w:author="chotta-safe" w:date="2017-03-04T12:59:00Z"/>
          <w:rFonts w:ascii="Courier New" w:eastAsia="Times New Roman" w:hAnsi="Courier New" w:cs="Courier New"/>
          <w:sz w:val="20"/>
          <w:szCs w:val="20"/>
        </w:rPr>
      </w:pPr>
      <w:ins w:id="290" w:author="chotta-safe" w:date="2017-03-04T12:58:00Z">
        <w:r>
          <w:rPr>
            <w:rFonts w:ascii="Courier New" w:eastAsia="Times New Roman" w:hAnsi="Courier New" w:cs="Courier New"/>
            <w:sz w:val="20"/>
            <w:szCs w:val="20"/>
          </w:rPr>
          <w:t>//</w:t>
        </w:r>
      </w:ins>
      <w:r w:rsidR="00AE7DAD" w:rsidRPr="00AE7DAD">
        <w:rPr>
          <w:rFonts w:ascii="Courier New" w:eastAsia="Times New Roman" w:hAnsi="Courier New" w:cs="Courier New"/>
          <w:sz w:val="20"/>
          <w:szCs w:val="20"/>
          <w:rPrChange w:id="291" w:author="chotta-safe" w:date="2017-03-04T12:55:00Z">
            <w:rPr>
              <w:rFonts w:ascii="Times New Roman" w:eastAsia="Times New Roman" w:hAnsi="Times New Roman" w:cs="Times New Roman"/>
              <w:sz w:val="20"/>
              <w:szCs w:val="20"/>
            </w:rPr>
          </w:rPrChange>
        </w:rPr>
        <w:t>Unfortunately, Row isn't typesafe. It's defined as trait Row extends</w:t>
      </w:r>
    </w:p>
    <w:p w:rsidR="000368C2" w:rsidRPr="00282A2B" w:rsidRDefault="00AE7DAD" w:rsidP="00D11665">
      <w:pPr>
        <w:pStyle w:val="normal0"/>
        <w:shd w:val="clear" w:color="auto" w:fill="D9D9D9" w:themeFill="background1" w:themeFillShade="D9"/>
        <w:spacing w:after="0"/>
        <w:ind w:left="720"/>
        <w:rPr>
          <w:rFonts w:ascii="Courier New" w:hAnsi="Courier New" w:cs="Courier New"/>
          <w:sz w:val="20"/>
          <w:szCs w:val="20"/>
          <w:rPrChange w:id="292" w:author="chotta-safe" w:date="2017-03-04T12:55:00Z">
            <w:rPr>
              <w:sz w:val="20"/>
              <w:szCs w:val="20"/>
            </w:rPr>
          </w:rPrChange>
        </w:rPr>
      </w:pPr>
      <w:del w:id="293" w:author="chotta-safe" w:date="2017-03-04T12:59:00Z">
        <w:r w:rsidRPr="00AE7DAD">
          <w:rPr>
            <w:rFonts w:ascii="Courier New" w:eastAsia="Times New Roman" w:hAnsi="Courier New" w:cs="Courier New"/>
            <w:sz w:val="20"/>
            <w:szCs w:val="20"/>
            <w:rPrChange w:id="294" w:author="chotta-safe" w:date="2017-03-04T12:55:00Z">
              <w:rPr>
                <w:rFonts w:ascii="Times New Roman" w:eastAsia="Times New Roman" w:hAnsi="Times New Roman" w:cs="Times New Roman"/>
                <w:sz w:val="20"/>
                <w:szCs w:val="20"/>
              </w:rPr>
            </w:rPrChange>
          </w:rPr>
          <w:delText xml:space="preserve"> </w:delText>
        </w:r>
      </w:del>
      <w:ins w:id="295" w:author="chotta-safe" w:date="2017-03-04T12:59:00Z">
        <w:r w:rsidR="00282A2B">
          <w:rPr>
            <w:rFonts w:ascii="Courier New" w:eastAsia="Times New Roman" w:hAnsi="Courier New" w:cs="Courier New"/>
            <w:sz w:val="20"/>
            <w:szCs w:val="20"/>
          </w:rPr>
          <w:t>//</w:t>
        </w:r>
      </w:ins>
      <w:r w:rsidRPr="00AE7DAD">
        <w:rPr>
          <w:rFonts w:ascii="Courier New" w:eastAsia="Times New Roman" w:hAnsi="Courier New" w:cs="Courier New"/>
          <w:sz w:val="20"/>
          <w:szCs w:val="20"/>
          <w:rPrChange w:id="296" w:author="chotta-safe" w:date="2017-03-04T12:55:00Z">
            <w:rPr>
              <w:rFonts w:ascii="Times New Roman" w:eastAsia="Times New Roman" w:hAnsi="Times New Roman" w:cs="Times New Roman"/>
              <w:sz w:val="20"/>
              <w:szCs w:val="20"/>
            </w:rPr>
          </w:rPrChange>
        </w:rPr>
        <w:t>Serializable. Mapping it back to something useful is ugly and error-prone:</w:t>
      </w:r>
    </w:p>
    <w:p w:rsidR="000368C2" w:rsidRPr="00282A2B" w:rsidRDefault="00AE7DAD" w:rsidP="00D11665">
      <w:pPr>
        <w:pStyle w:val="normal0"/>
        <w:shd w:val="clear" w:color="auto" w:fill="D9D9D9" w:themeFill="background1" w:themeFillShade="D9"/>
        <w:spacing w:after="0"/>
        <w:ind w:left="720"/>
        <w:rPr>
          <w:rFonts w:ascii="Courier New" w:hAnsi="Courier New" w:cs="Courier New"/>
          <w:sz w:val="20"/>
          <w:szCs w:val="20"/>
          <w:rPrChange w:id="297" w:author="chotta-safe" w:date="2017-03-04T12:55:00Z">
            <w:rPr>
              <w:sz w:val="20"/>
              <w:szCs w:val="20"/>
            </w:rPr>
          </w:rPrChange>
        </w:rPr>
      </w:pPr>
      <w:proofErr w:type="gramStart"/>
      <w:r w:rsidRPr="00AE7DAD">
        <w:rPr>
          <w:rFonts w:ascii="Courier New" w:eastAsia="Times New Roman" w:hAnsi="Courier New" w:cs="Courier New"/>
          <w:sz w:val="20"/>
          <w:szCs w:val="20"/>
          <w:rPrChange w:id="298" w:author="chotta-safe" w:date="2017-03-04T12:55:00Z">
            <w:rPr>
              <w:rFonts w:ascii="Times New Roman" w:eastAsia="Times New Roman" w:hAnsi="Times New Roman" w:cs="Times New Roman"/>
              <w:sz w:val="20"/>
              <w:szCs w:val="20"/>
            </w:rPr>
          </w:rPrChange>
        </w:rPr>
        <w:t>df.collect(</w:t>
      </w:r>
      <w:proofErr w:type="gramEnd"/>
      <w:r w:rsidRPr="00AE7DAD">
        <w:rPr>
          <w:rFonts w:ascii="Courier New" w:eastAsia="Times New Roman" w:hAnsi="Courier New" w:cs="Courier New"/>
          <w:sz w:val="20"/>
          <w:szCs w:val="20"/>
          <w:rPrChange w:id="299" w:author="chotta-safe" w:date="2017-03-04T12:55:00Z">
            <w:rPr>
              <w:rFonts w:ascii="Times New Roman" w:eastAsia="Times New Roman" w:hAnsi="Times New Roman" w:cs="Times New Roman"/>
              <w:sz w:val="20"/>
              <w:szCs w:val="20"/>
            </w:rPr>
          </w:rPrChange>
        </w:rPr>
        <w:t>).map { row =&gt;</w:t>
      </w:r>
    </w:p>
    <w:p w:rsidR="000368C2" w:rsidRPr="00282A2B" w:rsidRDefault="00AE7DAD" w:rsidP="00D11665">
      <w:pPr>
        <w:pStyle w:val="normal0"/>
        <w:shd w:val="clear" w:color="auto" w:fill="D9D9D9" w:themeFill="background1" w:themeFillShade="D9"/>
        <w:spacing w:after="0"/>
        <w:ind w:left="720"/>
        <w:rPr>
          <w:rFonts w:ascii="Courier New" w:hAnsi="Courier New" w:cs="Courier New"/>
          <w:sz w:val="20"/>
          <w:szCs w:val="20"/>
          <w:rPrChange w:id="300" w:author="chotta-safe" w:date="2017-03-04T12:55:00Z">
            <w:rPr>
              <w:sz w:val="20"/>
              <w:szCs w:val="20"/>
            </w:rPr>
          </w:rPrChange>
        </w:rPr>
      </w:pPr>
      <w:proofErr w:type="gramStart"/>
      <w:r w:rsidRPr="00AE7DAD">
        <w:rPr>
          <w:rFonts w:ascii="Courier New" w:eastAsia="Times New Roman" w:hAnsi="Courier New" w:cs="Courier New"/>
          <w:sz w:val="20"/>
          <w:szCs w:val="20"/>
          <w:rPrChange w:id="301" w:author="chotta-safe" w:date="2017-03-04T12:55: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02" w:author="chotta-safe" w:date="2017-03-04T12:55:00Z">
            <w:rPr>
              <w:rFonts w:ascii="Times New Roman" w:eastAsia="Times New Roman" w:hAnsi="Times New Roman" w:cs="Times New Roman"/>
              <w:sz w:val="20"/>
              <w:szCs w:val="20"/>
            </w:rPr>
          </w:rPrChange>
        </w:rPr>
        <w:t xml:space="preserve"> project = row(0).asInstanceOf[String] // Yuck.</w:t>
      </w:r>
    </w:p>
    <w:p w:rsidR="000368C2" w:rsidRPr="00282A2B" w:rsidRDefault="00AE7DAD" w:rsidP="00D11665">
      <w:pPr>
        <w:pStyle w:val="normal0"/>
        <w:shd w:val="clear" w:color="auto" w:fill="D9D9D9" w:themeFill="background1" w:themeFillShade="D9"/>
        <w:spacing w:after="0"/>
        <w:ind w:left="720"/>
        <w:rPr>
          <w:rFonts w:ascii="Courier New" w:hAnsi="Courier New" w:cs="Courier New"/>
          <w:sz w:val="20"/>
          <w:szCs w:val="20"/>
          <w:rPrChange w:id="303" w:author="chotta-safe" w:date="2017-03-04T12:55:00Z">
            <w:rPr>
              <w:sz w:val="20"/>
              <w:szCs w:val="20"/>
            </w:rPr>
          </w:rPrChange>
        </w:rPr>
      </w:pPr>
      <w:proofErr w:type="gramStart"/>
      <w:r w:rsidRPr="00AE7DAD">
        <w:rPr>
          <w:rFonts w:ascii="Courier New" w:eastAsia="Times New Roman" w:hAnsi="Courier New" w:cs="Courier New"/>
          <w:sz w:val="20"/>
          <w:szCs w:val="20"/>
          <w:rPrChange w:id="304" w:author="chotta-safe" w:date="2017-03-04T12:55: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05" w:author="chotta-safe" w:date="2017-03-04T12:55:00Z">
            <w:rPr>
              <w:rFonts w:ascii="Times New Roman" w:eastAsia="Times New Roman" w:hAnsi="Times New Roman" w:cs="Times New Roman"/>
              <w:sz w:val="20"/>
              <w:szCs w:val="20"/>
            </w:rPr>
          </w:rPrChange>
        </w:rPr>
        <w:t xml:space="preserve"> numRequests = row(1).asInstanceOf[Long] // Yuck.</w:t>
      </w:r>
    </w:p>
    <w:p w:rsidR="000368C2" w:rsidRPr="00282A2B" w:rsidRDefault="00AE7DAD" w:rsidP="00D11665">
      <w:pPr>
        <w:pStyle w:val="normal0"/>
        <w:shd w:val="clear" w:color="auto" w:fill="D9D9D9" w:themeFill="background1" w:themeFillShade="D9"/>
        <w:spacing w:after="0"/>
        <w:ind w:left="720"/>
        <w:rPr>
          <w:rFonts w:ascii="Courier New" w:hAnsi="Courier New" w:cs="Courier New"/>
          <w:sz w:val="20"/>
          <w:szCs w:val="20"/>
          <w:rPrChange w:id="306" w:author="chotta-safe" w:date="2017-03-04T12:55:00Z">
            <w:rPr>
              <w:sz w:val="20"/>
              <w:szCs w:val="20"/>
            </w:rPr>
          </w:rPrChange>
        </w:rPr>
      </w:pPr>
      <w:r w:rsidRPr="00AE7DAD">
        <w:rPr>
          <w:rFonts w:ascii="Courier New" w:eastAsia="Times New Roman" w:hAnsi="Courier New" w:cs="Courier New"/>
          <w:sz w:val="20"/>
          <w:szCs w:val="20"/>
          <w:rPrChange w:id="307" w:author="chotta-safe" w:date="2017-03-04T12:55:00Z">
            <w:rPr>
              <w:rFonts w:ascii="Times New Roman" w:eastAsia="Times New Roman" w:hAnsi="Times New Roman" w:cs="Times New Roman"/>
              <w:sz w:val="20"/>
              <w:szCs w:val="20"/>
            </w:rPr>
          </w:rPrChange>
        </w:rPr>
        <w:t>}</w:t>
      </w:r>
    </w:p>
    <w:p w:rsidR="000368C2" w:rsidRPr="00FD7A1A" w:rsidRDefault="00CC3160">
      <w:pPr>
        <w:pStyle w:val="normal0"/>
        <w:spacing w:after="0"/>
        <w:ind w:left="720"/>
        <w:rPr>
          <w:sz w:val="20"/>
          <w:szCs w:val="20"/>
        </w:rPr>
      </w:pPr>
      <w:del w:id="308" w:author="chotta-safe" w:date="2017-03-04T13:11:00Z">
        <w:r w:rsidRPr="00FD7A1A" w:rsidDel="0019640E">
          <w:rPr>
            <w:rFonts w:ascii="Times New Roman" w:eastAsia="Times New Roman" w:hAnsi="Times New Roman" w:cs="Times New Roman"/>
            <w:sz w:val="20"/>
            <w:szCs w:val="20"/>
          </w:rPr>
          <w:delText xml:space="preserve">Main aim for the creation of dataset </w:delText>
        </w:r>
      </w:del>
      <w:ins w:id="309" w:author="chotta-safe" w:date="2017-03-04T13:11:00Z">
        <w:r w:rsidR="0019640E">
          <w:rPr>
            <w:rFonts w:ascii="Times New Roman" w:eastAsia="Times New Roman" w:hAnsi="Times New Roman" w:cs="Times New Roman"/>
            <w:sz w:val="20"/>
            <w:szCs w:val="20"/>
          </w:rPr>
          <w:t xml:space="preserve">Why use datasets? </w:t>
        </w:r>
      </w:ins>
      <w:r w:rsidRPr="00FD7A1A">
        <w:rPr>
          <w:rFonts w:ascii="Times New Roman" w:eastAsia="Times New Roman" w:hAnsi="Times New Roman" w:cs="Times New Roman"/>
          <w:sz w:val="20"/>
          <w:szCs w:val="20"/>
        </w:rPr>
        <w:t xml:space="preserve">- </w:t>
      </w:r>
      <w:del w:id="310" w:author="chotta-safe" w:date="2017-03-04T13:11:00Z">
        <w:r w:rsidRPr="00FD7A1A" w:rsidDel="0019640E">
          <w:rPr>
            <w:rFonts w:ascii="Times New Roman" w:eastAsia="Times New Roman" w:hAnsi="Times New Roman" w:cs="Times New Roman"/>
            <w:sz w:val="20"/>
            <w:szCs w:val="20"/>
          </w:rPr>
          <w:delText>We'd like to</w:delText>
        </w:r>
      </w:del>
      <w:ins w:id="311" w:author="chotta-safe" w:date="2017-03-04T13:12:00Z">
        <w:r w:rsidR="0019640E">
          <w:rPr>
            <w:rFonts w:ascii="Times New Roman" w:eastAsia="Times New Roman" w:hAnsi="Times New Roman" w:cs="Times New Roman"/>
            <w:sz w:val="20"/>
            <w:szCs w:val="20"/>
          </w:rPr>
          <w:t>It is possible to</w:t>
        </w:r>
      </w:ins>
      <w:del w:id="312" w:author="chotta-safe" w:date="2017-03-04T13:12:00Z">
        <w:r w:rsidRPr="00FD7A1A" w:rsidDel="0019640E">
          <w:rPr>
            <w:rFonts w:ascii="Times New Roman" w:eastAsia="Times New Roman" w:hAnsi="Times New Roman" w:cs="Times New Roman"/>
            <w:sz w:val="20"/>
            <w:szCs w:val="20"/>
          </w:rPr>
          <w:delText xml:space="preserve"> </w:delText>
        </w:r>
      </w:del>
      <w:ins w:id="313" w:author="chotta-safe" w:date="2017-03-04T13:12:00Z">
        <w:r w:rsidR="0019640E">
          <w:rPr>
            <w:rFonts w:ascii="Times New Roman" w:eastAsia="Times New Roman" w:hAnsi="Times New Roman" w:cs="Times New Roman"/>
            <w:sz w:val="20"/>
            <w:szCs w:val="20"/>
          </w:rPr>
          <w:t xml:space="preserve"> </w:t>
        </w:r>
      </w:ins>
      <w:r w:rsidRPr="00FD7A1A">
        <w:rPr>
          <w:rFonts w:ascii="Times New Roman" w:eastAsia="Times New Roman" w:hAnsi="Times New Roman" w:cs="Times New Roman"/>
          <w:sz w:val="20"/>
          <w:szCs w:val="20"/>
        </w:rPr>
        <w:t xml:space="preserve">get back </w:t>
      </w:r>
      <w:del w:id="314" w:author="chotta-safe" w:date="2017-03-04T13:12:00Z">
        <w:r w:rsidRPr="00FD7A1A" w:rsidDel="0019640E">
          <w:rPr>
            <w:rFonts w:ascii="Times New Roman" w:eastAsia="Times New Roman" w:hAnsi="Times New Roman" w:cs="Times New Roman"/>
            <w:sz w:val="20"/>
            <w:szCs w:val="20"/>
          </w:rPr>
          <w:delText xml:space="preserve">our </w:delText>
        </w:r>
      </w:del>
      <w:r w:rsidRPr="00FD7A1A">
        <w:rPr>
          <w:rFonts w:ascii="Times New Roman" w:eastAsia="Times New Roman" w:hAnsi="Times New Roman" w:cs="Times New Roman"/>
          <w:sz w:val="20"/>
          <w:szCs w:val="20"/>
        </w:rPr>
        <w:t>compile-time type safety</w:t>
      </w:r>
      <w:del w:id="315" w:author="chotta-safe" w:date="2017-03-04T13:13:00Z">
        <w:r w:rsidRPr="00FD7A1A" w:rsidDel="0019640E">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 xml:space="preserve"> without giving up the optimizations Catalyst can provide us. Datasets are:</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An extension to the DataFrame API</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Conceptually similar to RDDs. (You can use lambdas and types again.)</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Use Tungsten's fast in-memory encoding (as opposed to JVM objects or serialized objects on the heap)</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 xml:space="preserve">Expose expressions and fields to the DataFrame query planner, where the optimizer can use them to make decisions. </w:t>
      </w:r>
      <w:r w:rsidRPr="00FD7A1A">
        <w:rPr>
          <w:rFonts w:ascii="Times New Roman" w:eastAsia="Times New Roman" w:hAnsi="Times New Roman" w:cs="Times New Roman"/>
          <w:sz w:val="20"/>
          <w:szCs w:val="20"/>
        </w:rPr>
        <w:lastRenderedPageBreak/>
        <w:t>(This can't happen with RDDs.)</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Interoperate more easily with the DataFrame API</w:t>
      </w:r>
    </w:p>
    <w:p w:rsidR="000368C2" w:rsidRPr="00FD7A1A" w:rsidRDefault="00CC3160">
      <w:pPr>
        <w:pStyle w:val="normal0"/>
        <w:numPr>
          <w:ilvl w:val="0"/>
          <w:numId w:val="2"/>
        </w:numPr>
        <w:ind w:hanging="360"/>
        <w:contextualSpacing/>
        <w:rPr>
          <w:sz w:val="20"/>
          <w:szCs w:val="20"/>
        </w:rPr>
      </w:pPr>
      <w:r w:rsidRPr="00FD7A1A">
        <w:rPr>
          <w:rFonts w:ascii="Times New Roman" w:eastAsia="Times New Roman" w:hAnsi="Times New Roman" w:cs="Times New Roman"/>
          <w:sz w:val="20"/>
          <w:szCs w:val="20"/>
        </w:rPr>
        <w:t>Like an RDD, Dataset has a type.</w:t>
      </w:r>
    </w:p>
    <w:p w:rsidR="000368C2" w:rsidRPr="0019640E" w:rsidRDefault="00AE7DAD">
      <w:pPr>
        <w:pStyle w:val="normal0"/>
        <w:ind w:left="1080"/>
        <w:rPr>
          <w:rFonts w:ascii="Courier New" w:hAnsi="Courier New" w:cs="Courier New"/>
          <w:sz w:val="20"/>
          <w:szCs w:val="20"/>
          <w:rPrChange w:id="316" w:author="chotta-safe" w:date="2017-03-04T13:13:00Z">
            <w:rPr>
              <w:sz w:val="20"/>
              <w:szCs w:val="20"/>
            </w:rPr>
          </w:rPrChange>
        </w:rPr>
      </w:pPr>
      <w:r w:rsidRPr="00AE7DAD">
        <w:rPr>
          <w:rFonts w:ascii="Courier New" w:eastAsia="Times New Roman" w:hAnsi="Courier New" w:cs="Courier New"/>
          <w:sz w:val="20"/>
          <w:szCs w:val="20"/>
          <w:rPrChange w:id="317" w:author="chotta-safe" w:date="2017-03-04T13:13:00Z">
            <w:rPr>
              <w:rFonts w:ascii="Times New Roman" w:eastAsia="Times New Roman" w:hAnsi="Times New Roman" w:cs="Times New Roman"/>
              <w:sz w:val="20"/>
              <w:szCs w:val="20"/>
            </w:rPr>
          </w:rPrChange>
        </w:rPr>
        <w:t>// Read a DataFrame from a JSON file</w:t>
      </w:r>
    </w:p>
    <w:p w:rsidR="000368C2" w:rsidRPr="0019640E" w:rsidRDefault="00AE7DAD">
      <w:pPr>
        <w:pStyle w:val="normal0"/>
        <w:ind w:left="1080"/>
        <w:rPr>
          <w:rFonts w:ascii="Courier New" w:hAnsi="Courier New" w:cs="Courier New"/>
          <w:sz w:val="20"/>
          <w:szCs w:val="20"/>
          <w:rPrChange w:id="318" w:author="chotta-safe" w:date="2017-03-04T13:13:00Z">
            <w:rPr>
              <w:sz w:val="20"/>
              <w:szCs w:val="20"/>
            </w:rPr>
          </w:rPrChange>
        </w:rPr>
      </w:pPr>
      <w:proofErr w:type="gramStart"/>
      <w:r w:rsidRPr="00AE7DAD">
        <w:rPr>
          <w:rFonts w:ascii="Courier New" w:eastAsia="Times New Roman" w:hAnsi="Courier New" w:cs="Courier New"/>
          <w:sz w:val="20"/>
          <w:szCs w:val="20"/>
          <w:rPrChange w:id="319"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20" w:author="chotta-safe" w:date="2017-03-04T13:13:00Z">
            <w:rPr>
              <w:rFonts w:ascii="Times New Roman" w:eastAsia="Times New Roman" w:hAnsi="Times New Roman" w:cs="Times New Roman"/>
              <w:sz w:val="20"/>
              <w:szCs w:val="20"/>
            </w:rPr>
          </w:rPrChange>
        </w:rPr>
        <w:t xml:space="preserve"> df = sqlContext.read.json("people.json")</w:t>
      </w:r>
    </w:p>
    <w:p w:rsidR="000368C2" w:rsidRPr="0019640E" w:rsidRDefault="00AE7DAD">
      <w:pPr>
        <w:pStyle w:val="normal0"/>
        <w:ind w:left="1080"/>
        <w:rPr>
          <w:rFonts w:ascii="Courier New" w:hAnsi="Courier New" w:cs="Courier New"/>
          <w:sz w:val="20"/>
          <w:szCs w:val="20"/>
          <w:rPrChange w:id="321" w:author="chotta-safe" w:date="2017-03-04T13:13:00Z">
            <w:rPr>
              <w:sz w:val="20"/>
              <w:szCs w:val="20"/>
            </w:rPr>
          </w:rPrChange>
        </w:rPr>
      </w:pPr>
      <w:r w:rsidRPr="00AE7DAD">
        <w:rPr>
          <w:rFonts w:ascii="Courier New" w:eastAsia="Times New Roman" w:hAnsi="Courier New" w:cs="Courier New"/>
          <w:sz w:val="20"/>
          <w:szCs w:val="20"/>
          <w:rPrChange w:id="322" w:author="chotta-safe" w:date="2017-03-04T13:13:00Z">
            <w:rPr>
              <w:rFonts w:ascii="Times New Roman" w:eastAsia="Times New Roman" w:hAnsi="Times New Roman" w:cs="Times New Roman"/>
              <w:sz w:val="20"/>
              <w:szCs w:val="20"/>
            </w:rPr>
          </w:rPrChange>
        </w:rPr>
        <w:t>// Convert the data to a domain object.</w:t>
      </w:r>
    </w:p>
    <w:p w:rsidR="000368C2" w:rsidRPr="0019640E" w:rsidRDefault="00AE7DAD">
      <w:pPr>
        <w:pStyle w:val="normal0"/>
        <w:ind w:left="1080"/>
        <w:rPr>
          <w:rFonts w:ascii="Courier New" w:hAnsi="Courier New" w:cs="Courier New"/>
          <w:sz w:val="20"/>
          <w:szCs w:val="20"/>
          <w:rPrChange w:id="323" w:author="chotta-safe" w:date="2017-03-04T13:13:00Z">
            <w:rPr>
              <w:sz w:val="20"/>
              <w:szCs w:val="20"/>
            </w:rPr>
          </w:rPrChange>
        </w:rPr>
      </w:pPr>
      <w:proofErr w:type="gramStart"/>
      <w:r w:rsidRPr="00AE7DAD">
        <w:rPr>
          <w:rFonts w:ascii="Courier New" w:eastAsia="Times New Roman" w:hAnsi="Courier New" w:cs="Courier New"/>
          <w:sz w:val="20"/>
          <w:szCs w:val="20"/>
          <w:rPrChange w:id="324" w:author="chotta-safe" w:date="2017-03-04T13:13:00Z">
            <w:rPr>
              <w:rFonts w:ascii="Times New Roman" w:eastAsia="Times New Roman" w:hAnsi="Times New Roman" w:cs="Times New Roman"/>
              <w:sz w:val="20"/>
              <w:szCs w:val="20"/>
            </w:rPr>
          </w:rPrChange>
        </w:rPr>
        <w:t>case</w:t>
      </w:r>
      <w:proofErr w:type="gramEnd"/>
      <w:r w:rsidRPr="00AE7DAD">
        <w:rPr>
          <w:rFonts w:ascii="Courier New" w:eastAsia="Times New Roman" w:hAnsi="Courier New" w:cs="Courier New"/>
          <w:sz w:val="20"/>
          <w:szCs w:val="20"/>
          <w:rPrChange w:id="325" w:author="chotta-safe" w:date="2017-03-04T13:13:00Z">
            <w:rPr>
              <w:rFonts w:ascii="Times New Roman" w:eastAsia="Times New Roman" w:hAnsi="Times New Roman" w:cs="Times New Roman"/>
              <w:sz w:val="20"/>
              <w:szCs w:val="20"/>
            </w:rPr>
          </w:rPrChange>
        </w:rPr>
        <w:t xml:space="preserve"> class Person(name: String, age: Long)</w:t>
      </w:r>
    </w:p>
    <w:p w:rsidR="000368C2" w:rsidRPr="0019640E" w:rsidRDefault="00AE7DAD">
      <w:pPr>
        <w:pStyle w:val="normal0"/>
        <w:ind w:left="1080"/>
        <w:rPr>
          <w:rFonts w:ascii="Courier New" w:hAnsi="Courier New" w:cs="Courier New"/>
          <w:sz w:val="20"/>
          <w:szCs w:val="20"/>
          <w:rPrChange w:id="326" w:author="chotta-safe" w:date="2017-03-04T13:13:00Z">
            <w:rPr>
              <w:sz w:val="20"/>
              <w:szCs w:val="20"/>
            </w:rPr>
          </w:rPrChange>
        </w:rPr>
      </w:pPr>
      <w:proofErr w:type="gramStart"/>
      <w:r w:rsidRPr="00AE7DAD">
        <w:rPr>
          <w:rFonts w:ascii="Courier New" w:eastAsia="Times New Roman" w:hAnsi="Courier New" w:cs="Courier New"/>
          <w:sz w:val="20"/>
          <w:szCs w:val="20"/>
          <w:rPrChange w:id="327"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28" w:author="chotta-safe" w:date="2017-03-04T13:13:00Z">
            <w:rPr>
              <w:rFonts w:ascii="Times New Roman" w:eastAsia="Times New Roman" w:hAnsi="Times New Roman" w:cs="Times New Roman"/>
              <w:sz w:val="20"/>
              <w:szCs w:val="20"/>
            </w:rPr>
          </w:rPrChange>
        </w:rPr>
        <w:t xml:space="preserve"> ds: Dataset[Person] = df.as[Person]</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 xml:space="preserve">A DataFrame is just a </w:t>
      </w:r>
      <w:proofErr w:type="gramStart"/>
      <w:r w:rsidRPr="00FD7A1A">
        <w:rPr>
          <w:rFonts w:ascii="Times New Roman" w:eastAsia="Times New Roman" w:hAnsi="Times New Roman" w:cs="Times New Roman"/>
          <w:sz w:val="20"/>
          <w:szCs w:val="20"/>
        </w:rPr>
        <w:t>Dataset[</w:t>
      </w:r>
      <w:proofErr w:type="gramEnd"/>
      <w:r w:rsidRPr="00FD7A1A">
        <w:rPr>
          <w:rFonts w:ascii="Times New Roman" w:eastAsia="Times New Roman" w:hAnsi="Times New Roman" w:cs="Times New Roman"/>
          <w:sz w:val="20"/>
          <w:szCs w:val="20"/>
        </w:rPr>
        <w:t>Row].</w:t>
      </w:r>
    </w:p>
    <w:p w:rsidR="000368C2" w:rsidRPr="00FD7A1A" w:rsidRDefault="00CC3160">
      <w:pPr>
        <w:pStyle w:val="normal0"/>
        <w:numPr>
          <w:ilvl w:val="0"/>
          <w:numId w:val="2"/>
        </w:numPr>
        <w:spacing w:after="0"/>
        <w:ind w:hanging="360"/>
        <w:contextualSpacing/>
        <w:rPr>
          <w:sz w:val="20"/>
          <w:szCs w:val="20"/>
        </w:rPr>
      </w:pPr>
      <w:r w:rsidRPr="00FD7A1A">
        <w:rPr>
          <w:rFonts w:ascii="Times New Roman" w:eastAsia="Times New Roman" w:hAnsi="Times New Roman" w:cs="Times New Roman"/>
          <w:sz w:val="20"/>
          <w:szCs w:val="20"/>
        </w:rPr>
        <w:t>Datasets: A bit of both</w:t>
      </w:r>
    </w:p>
    <w:p w:rsidR="000368C2" w:rsidRPr="00FD7A1A" w:rsidRDefault="00CC3160">
      <w:pPr>
        <w:pStyle w:val="normal0"/>
        <w:numPr>
          <w:ilvl w:val="0"/>
          <w:numId w:val="2"/>
        </w:numPr>
        <w:ind w:hanging="360"/>
        <w:contextualSpacing/>
        <w:rPr>
          <w:sz w:val="20"/>
          <w:szCs w:val="20"/>
        </w:rPr>
      </w:pPr>
      <w:r w:rsidRPr="00FD7A1A">
        <w:rPr>
          <w:rFonts w:ascii="Times New Roman" w:eastAsia="Times New Roman" w:hAnsi="Times New Roman" w:cs="Times New Roman"/>
          <w:sz w:val="20"/>
          <w:szCs w:val="20"/>
        </w:rPr>
        <w:t>With Datasets, you can still access a DataFrame-like query API. (You can also go back and forth between DataFrames and Datasets.)</w:t>
      </w:r>
    </w:p>
    <w:p w:rsidR="000368C2" w:rsidRPr="00FD7A1A" w:rsidRDefault="00CC3160">
      <w:pPr>
        <w:pStyle w:val="normal0"/>
        <w:ind w:left="1080"/>
        <w:rPr>
          <w:sz w:val="20"/>
          <w:szCs w:val="20"/>
        </w:rPr>
      </w:pPr>
      <w:r w:rsidRPr="00FD7A1A">
        <w:rPr>
          <w:rFonts w:ascii="Times New Roman" w:eastAsia="Times New Roman" w:hAnsi="Times New Roman" w:cs="Times New Roman"/>
          <w:b/>
          <w:sz w:val="20"/>
          <w:szCs w:val="20"/>
        </w:rPr>
        <w:t>RDDs</w:t>
      </w:r>
      <w:r w:rsidRPr="00FD7A1A">
        <w:rPr>
          <w:rFonts w:ascii="Times New Roman" w:eastAsia="Times New Roman" w:hAnsi="Times New Roman" w:cs="Times New Roman"/>
          <w:sz w:val="20"/>
          <w:szCs w:val="20"/>
        </w:rPr>
        <w:t>:</w:t>
      </w:r>
    </w:p>
    <w:p w:rsidR="000368C2" w:rsidRPr="0019640E" w:rsidRDefault="00AE7DAD">
      <w:pPr>
        <w:pStyle w:val="normal0"/>
        <w:ind w:left="1080"/>
        <w:rPr>
          <w:rFonts w:ascii="Courier New" w:hAnsi="Courier New" w:cs="Courier New"/>
          <w:sz w:val="20"/>
          <w:szCs w:val="20"/>
          <w:rPrChange w:id="329" w:author="chotta-safe" w:date="2017-03-04T13:13:00Z">
            <w:rPr>
              <w:sz w:val="20"/>
              <w:szCs w:val="20"/>
            </w:rPr>
          </w:rPrChange>
        </w:rPr>
      </w:pPr>
      <w:proofErr w:type="gramStart"/>
      <w:r w:rsidRPr="00AE7DAD">
        <w:rPr>
          <w:rFonts w:ascii="Courier New" w:eastAsia="Times New Roman" w:hAnsi="Courier New" w:cs="Courier New"/>
          <w:sz w:val="20"/>
          <w:szCs w:val="20"/>
          <w:rPrChange w:id="330"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31" w:author="chotta-safe" w:date="2017-03-04T13:13:00Z">
            <w:rPr>
              <w:rFonts w:ascii="Times New Roman" w:eastAsia="Times New Roman" w:hAnsi="Times New Roman" w:cs="Times New Roman"/>
              <w:sz w:val="20"/>
              <w:szCs w:val="20"/>
            </w:rPr>
          </w:rPrChange>
        </w:rPr>
        <w:t xml:space="preserve"> lines = sc.textFile("hdfs://path/to/some/ebook.txt")</w:t>
      </w:r>
    </w:p>
    <w:p w:rsidR="000368C2" w:rsidRPr="0019640E" w:rsidRDefault="00AE7DAD">
      <w:pPr>
        <w:pStyle w:val="normal0"/>
        <w:ind w:left="1080"/>
        <w:rPr>
          <w:rFonts w:ascii="Courier New" w:hAnsi="Courier New" w:cs="Courier New"/>
          <w:sz w:val="20"/>
          <w:szCs w:val="20"/>
          <w:rPrChange w:id="332" w:author="chotta-safe" w:date="2017-03-04T13:13:00Z">
            <w:rPr>
              <w:sz w:val="20"/>
              <w:szCs w:val="20"/>
            </w:rPr>
          </w:rPrChange>
        </w:rPr>
      </w:pPr>
      <w:proofErr w:type="gramStart"/>
      <w:r w:rsidRPr="00AE7DAD">
        <w:rPr>
          <w:rFonts w:ascii="Courier New" w:eastAsia="Times New Roman" w:hAnsi="Courier New" w:cs="Courier New"/>
          <w:sz w:val="20"/>
          <w:szCs w:val="20"/>
          <w:rPrChange w:id="333"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34" w:author="chotta-safe" w:date="2017-03-04T13:13:00Z">
            <w:rPr>
              <w:rFonts w:ascii="Times New Roman" w:eastAsia="Times New Roman" w:hAnsi="Times New Roman" w:cs="Times New Roman"/>
              <w:sz w:val="20"/>
              <w:szCs w:val="20"/>
            </w:rPr>
          </w:rPrChange>
        </w:rPr>
        <w:t xml:space="preserve"> words = lines.flatMap(_.split("""\s+""")).filter(_.nonEmpty)</w:t>
      </w:r>
    </w:p>
    <w:p w:rsidR="000368C2" w:rsidRPr="0019640E" w:rsidRDefault="00AE7DAD">
      <w:pPr>
        <w:pStyle w:val="normal0"/>
        <w:ind w:left="1080"/>
        <w:rPr>
          <w:rFonts w:ascii="Courier New" w:hAnsi="Courier New" w:cs="Courier New"/>
          <w:sz w:val="20"/>
          <w:szCs w:val="20"/>
          <w:rPrChange w:id="335" w:author="chotta-safe" w:date="2017-03-04T13:13:00Z">
            <w:rPr>
              <w:sz w:val="20"/>
              <w:szCs w:val="20"/>
            </w:rPr>
          </w:rPrChange>
        </w:rPr>
      </w:pPr>
      <w:proofErr w:type="gramStart"/>
      <w:r w:rsidRPr="00AE7DAD">
        <w:rPr>
          <w:rFonts w:ascii="Courier New" w:eastAsia="Times New Roman" w:hAnsi="Courier New" w:cs="Courier New"/>
          <w:sz w:val="20"/>
          <w:szCs w:val="20"/>
          <w:rPrChange w:id="336"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37" w:author="chotta-safe" w:date="2017-03-04T13:13:00Z">
            <w:rPr>
              <w:rFonts w:ascii="Times New Roman" w:eastAsia="Times New Roman" w:hAnsi="Times New Roman" w:cs="Times New Roman"/>
              <w:sz w:val="20"/>
              <w:szCs w:val="20"/>
            </w:rPr>
          </w:rPrChange>
        </w:rPr>
        <w:t xml:space="preserve"> counts = words.groupBy(_.toLowerCase).map { case (w, all) =&gt; (w, all.size) }</w:t>
      </w:r>
    </w:p>
    <w:p w:rsidR="000368C2" w:rsidRPr="00FD7A1A" w:rsidRDefault="00CC3160">
      <w:pPr>
        <w:pStyle w:val="normal0"/>
        <w:ind w:left="1080"/>
        <w:rPr>
          <w:sz w:val="20"/>
          <w:szCs w:val="20"/>
        </w:rPr>
      </w:pPr>
      <w:r w:rsidRPr="00FD7A1A">
        <w:rPr>
          <w:rFonts w:ascii="Times New Roman" w:eastAsia="Times New Roman" w:hAnsi="Times New Roman" w:cs="Times New Roman"/>
          <w:b/>
          <w:sz w:val="20"/>
          <w:szCs w:val="20"/>
        </w:rPr>
        <w:t>Datasets:</w:t>
      </w:r>
    </w:p>
    <w:p w:rsidR="000368C2" w:rsidRPr="0019640E" w:rsidRDefault="00AE7DAD">
      <w:pPr>
        <w:pStyle w:val="normal0"/>
        <w:ind w:left="1080"/>
        <w:rPr>
          <w:rFonts w:ascii="Courier New" w:hAnsi="Courier New" w:cs="Courier New"/>
          <w:sz w:val="20"/>
          <w:szCs w:val="20"/>
          <w:rPrChange w:id="338" w:author="chotta-safe" w:date="2017-03-04T13:13:00Z">
            <w:rPr>
              <w:sz w:val="20"/>
              <w:szCs w:val="20"/>
            </w:rPr>
          </w:rPrChange>
        </w:rPr>
      </w:pPr>
      <w:proofErr w:type="gramStart"/>
      <w:r w:rsidRPr="00AE7DAD">
        <w:rPr>
          <w:rFonts w:ascii="Courier New" w:eastAsia="Times New Roman" w:hAnsi="Courier New" w:cs="Courier New"/>
          <w:sz w:val="20"/>
          <w:szCs w:val="20"/>
          <w:rPrChange w:id="339"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40" w:author="chotta-safe" w:date="2017-03-04T13:13:00Z">
            <w:rPr>
              <w:rFonts w:ascii="Times New Roman" w:eastAsia="Times New Roman" w:hAnsi="Times New Roman" w:cs="Times New Roman"/>
              <w:sz w:val="20"/>
              <w:szCs w:val="20"/>
            </w:rPr>
          </w:rPrChange>
        </w:rPr>
        <w:t xml:space="preserve"> lines = sqlContext.read.text("hdfs://path/to/some/ebook.txt").as[String]</w:t>
      </w:r>
    </w:p>
    <w:p w:rsidR="000368C2" w:rsidRPr="0019640E" w:rsidRDefault="00AE7DAD">
      <w:pPr>
        <w:pStyle w:val="normal0"/>
        <w:ind w:left="1080"/>
        <w:rPr>
          <w:rFonts w:ascii="Courier New" w:hAnsi="Courier New" w:cs="Courier New"/>
          <w:sz w:val="20"/>
          <w:szCs w:val="20"/>
          <w:rPrChange w:id="341" w:author="chotta-safe" w:date="2017-03-04T13:13:00Z">
            <w:rPr>
              <w:sz w:val="20"/>
              <w:szCs w:val="20"/>
            </w:rPr>
          </w:rPrChange>
        </w:rPr>
      </w:pPr>
      <w:proofErr w:type="gramStart"/>
      <w:r w:rsidRPr="00AE7DAD">
        <w:rPr>
          <w:rFonts w:ascii="Courier New" w:eastAsia="Times New Roman" w:hAnsi="Courier New" w:cs="Courier New"/>
          <w:sz w:val="20"/>
          <w:szCs w:val="20"/>
          <w:rPrChange w:id="342"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43" w:author="chotta-safe" w:date="2017-03-04T13:13:00Z">
            <w:rPr>
              <w:rFonts w:ascii="Times New Roman" w:eastAsia="Times New Roman" w:hAnsi="Times New Roman" w:cs="Times New Roman"/>
              <w:sz w:val="20"/>
              <w:szCs w:val="20"/>
            </w:rPr>
          </w:rPrChange>
        </w:rPr>
        <w:t xml:space="preserve"> words = lines.flatMap(_.split("""\s+""")).filter(_.nonEmpty)</w:t>
      </w:r>
    </w:p>
    <w:p w:rsidR="000368C2" w:rsidRPr="0019640E" w:rsidRDefault="00AE7DAD">
      <w:pPr>
        <w:pStyle w:val="normal0"/>
        <w:ind w:left="1080"/>
        <w:rPr>
          <w:rFonts w:ascii="Courier New" w:hAnsi="Courier New" w:cs="Courier New"/>
          <w:sz w:val="20"/>
          <w:szCs w:val="20"/>
          <w:rPrChange w:id="344" w:author="chotta-safe" w:date="2017-03-04T13:13:00Z">
            <w:rPr>
              <w:sz w:val="20"/>
              <w:szCs w:val="20"/>
            </w:rPr>
          </w:rPrChange>
        </w:rPr>
      </w:pPr>
      <w:proofErr w:type="gramStart"/>
      <w:r w:rsidRPr="00AE7DAD">
        <w:rPr>
          <w:rFonts w:ascii="Courier New" w:eastAsia="Times New Roman" w:hAnsi="Courier New" w:cs="Courier New"/>
          <w:sz w:val="20"/>
          <w:szCs w:val="20"/>
          <w:rPrChange w:id="345"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46" w:author="chotta-safe" w:date="2017-03-04T13:13:00Z">
            <w:rPr>
              <w:rFonts w:ascii="Times New Roman" w:eastAsia="Times New Roman" w:hAnsi="Times New Roman" w:cs="Times New Roman"/>
              <w:sz w:val="20"/>
              <w:szCs w:val="20"/>
            </w:rPr>
          </w:rPrChange>
        </w:rPr>
        <w:t xml:space="preserve"> counts = words.groupBy(_.toLowerCase).count()</w:t>
      </w:r>
    </w:p>
    <w:p w:rsidR="000368C2" w:rsidRPr="0019640E" w:rsidRDefault="00AE7DAD">
      <w:pPr>
        <w:pStyle w:val="normal0"/>
        <w:ind w:left="1080"/>
        <w:rPr>
          <w:rFonts w:ascii="Courier New" w:hAnsi="Courier New" w:cs="Courier New"/>
          <w:sz w:val="20"/>
          <w:szCs w:val="20"/>
          <w:rPrChange w:id="347" w:author="chotta-safe" w:date="2017-03-04T13:13:00Z">
            <w:rPr>
              <w:sz w:val="20"/>
              <w:szCs w:val="20"/>
            </w:rPr>
          </w:rPrChange>
        </w:rPr>
      </w:pPr>
      <w:r w:rsidRPr="00AE7DAD">
        <w:rPr>
          <w:rFonts w:ascii="Courier New" w:eastAsia="Times New Roman" w:hAnsi="Courier New" w:cs="Courier New"/>
          <w:sz w:val="20"/>
          <w:szCs w:val="20"/>
          <w:rPrChange w:id="348" w:author="chotta-safe" w:date="2017-03-04T13:13:00Z">
            <w:rPr>
              <w:rFonts w:ascii="Times New Roman" w:eastAsia="Times New Roman" w:hAnsi="Times New Roman" w:cs="Times New Roman"/>
              <w:sz w:val="20"/>
              <w:szCs w:val="20"/>
            </w:rPr>
          </w:rPrChange>
        </w:rPr>
        <w:t>// RDD</w:t>
      </w:r>
    </w:p>
    <w:p w:rsidR="000368C2" w:rsidRPr="0019640E" w:rsidRDefault="00AE7DAD">
      <w:pPr>
        <w:pStyle w:val="normal0"/>
        <w:ind w:left="1080"/>
        <w:rPr>
          <w:rFonts w:ascii="Courier New" w:hAnsi="Courier New" w:cs="Courier New"/>
          <w:sz w:val="20"/>
          <w:szCs w:val="20"/>
          <w:rPrChange w:id="349" w:author="chotta-safe" w:date="2017-03-04T13:13:00Z">
            <w:rPr>
              <w:sz w:val="20"/>
              <w:szCs w:val="20"/>
            </w:rPr>
          </w:rPrChange>
        </w:rPr>
      </w:pPr>
      <w:proofErr w:type="gramStart"/>
      <w:r w:rsidRPr="00AE7DAD">
        <w:rPr>
          <w:rFonts w:ascii="Courier New" w:eastAsia="Times New Roman" w:hAnsi="Courier New" w:cs="Courier New"/>
          <w:sz w:val="20"/>
          <w:szCs w:val="20"/>
          <w:rPrChange w:id="350"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51" w:author="chotta-safe" w:date="2017-03-04T13:13:00Z">
            <w:rPr>
              <w:rFonts w:ascii="Times New Roman" w:eastAsia="Times New Roman" w:hAnsi="Times New Roman" w:cs="Times New Roman"/>
              <w:sz w:val="20"/>
              <w:szCs w:val="20"/>
            </w:rPr>
          </w:rPrChange>
        </w:rPr>
        <w:t xml:space="preserve"> counts = words.groupBy(_.toLowerCase).map { case (w, all) =&gt; (w, all.size) }</w:t>
      </w:r>
    </w:p>
    <w:p w:rsidR="000368C2" w:rsidRPr="0019640E" w:rsidRDefault="00AE7DAD">
      <w:pPr>
        <w:pStyle w:val="normal0"/>
        <w:ind w:left="1080"/>
        <w:rPr>
          <w:rFonts w:ascii="Courier New" w:hAnsi="Courier New" w:cs="Courier New"/>
          <w:sz w:val="20"/>
          <w:szCs w:val="20"/>
          <w:rPrChange w:id="352" w:author="chotta-safe" w:date="2017-03-04T13:13:00Z">
            <w:rPr>
              <w:sz w:val="20"/>
              <w:szCs w:val="20"/>
            </w:rPr>
          </w:rPrChange>
        </w:rPr>
      </w:pPr>
      <w:r w:rsidRPr="00AE7DAD">
        <w:rPr>
          <w:rFonts w:ascii="Courier New" w:eastAsia="Times New Roman" w:hAnsi="Courier New" w:cs="Courier New"/>
          <w:sz w:val="20"/>
          <w:szCs w:val="20"/>
          <w:rPrChange w:id="353" w:author="chotta-safe" w:date="2017-03-04T13:13:00Z">
            <w:rPr>
              <w:rFonts w:ascii="Times New Roman" w:eastAsia="Times New Roman" w:hAnsi="Times New Roman" w:cs="Times New Roman"/>
              <w:sz w:val="20"/>
              <w:szCs w:val="20"/>
            </w:rPr>
          </w:rPrChange>
        </w:rPr>
        <w:t>// Dataset</w:t>
      </w:r>
    </w:p>
    <w:p w:rsidR="000368C2" w:rsidRPr="0019640E" w:rsidRDefault="00AE7DAD">
      <w:pPr>
        <w:pStyle w:val="normal0"/>
        <w:ind w:left="1080"/>
        <w:rPr>
          <w:rFonts w:ascii="Courier New" w:hAnsi="Courier New" w:cs="Courier New"/>
          <w:sz w:val="20"/>
          <w:szCs w:val="20"/>
          <w:rPrChange w:id="354" w:author="chotta-safe" w:date="2017-03-04T13:13:00Z">
            <w:rPr>
              <w:sz w:val="20"/>
              <w:szCs w:val="20"/>
            </w:rPr>
          </w:rPrChange>
        </w:rPr>
      </w:pPr>
      <w:proofErr w:type="gramStart"/>
      <w:r w:rsidRPr="00AE7DAD">
        <w:rPr>
          <w:rFonts w:ascii="Courier New" w:eastAsia="Times New Roman" w:hAnsi="Courier New" w:cs="Courier New"/>
          <w:sz w:val="20"/>
          <w:szCs w:val="20"/>
          <w:rPrChange w:id="355" w:author="chotta-safe" w:date="2017-03-04T13:13: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356" w:author="chotta-safe" w:date="2017-03-04T13:13:00Z">
            <w:rPr>
              <w:rFonts w:ascii="Times New Roman" w:eastAsia="Times New Roman" w:hAnsi="Times New Roman" w:cs="Times New Roman"/>
              <w:sz w:val="20"/>
              <w:szCs w:val="20"/>
            </w:rPr>
          </w:rPrChange>
        </w:rPr>
        <w:t xml:space="preserve"> counts = words.groupBy(_.toLowerCase).count()</w:t>
      </w:r>
    </w:p>
    <w:p w:rsidR="003157AC" w:rsidRDefault="00EF0904">
      <w:pPr>
        <w:ind w:left="720"/>
        <w:rPr>
          <w:ins w:id="357" w:author="chotta-safe" w:date="2017-03-04T13:47:00Z"/>
          <w:rFonts w:ascii="Times New Roman" w:eastAsia="Times New Roman" w:hAnsi="Times New Roman" w:cs="Times New Roman"/>
          <w:sz w:val="20"/>
          <w:szCs w:val="20"/>
        </w:rPr>
        <w:pPrChange w:id="358" w:author="chotta-safe" w:date="2017-03-04T13:48:00Z">
          <w:pPr/>
        </w:pPrChange>
      </w:pPr>
      <w:ins w:id="359" w:author="chotta-safe" w:date="2017-03-04T13:47:00Z">
        <w:r w:rsidRPr="00EF0904">
          <w:rPr>
            <w:rFonts w:ascii="Times New Roman" w:eastAsia="Times New Roman" w:hAnsi="Times New Roman" w:cs="Times New Roman"/>
            <w:sz w:val="20"/>
            <w:szCs w:val="20"/>
          </w:rPr>
          <w:t xml:space="preserve">The Dataset version can use the built-in DataFrame-like </w:t>
        </w:r>
        <w:proofErr w:type="gramStart"/>
        <w:r w:rsidRPr="00EF0904">
          <w:rPr>
            <w:rFonts w:ascii="Times New Roman" w:eastAsia="Times New Roman" w:hAnsi="Times New Roman" w:cs="Times New Roman"/>
            <w:sz w:val="20"/>
            <w:szCs w:val="20"/>
          </w:rPr>
          <w:t>count(</w:t>
        </w:r>
        <w:proofErr w:type="gramEnd"/>
        <w:r w:rsidRPr="00EF0904">
          <w:rPr>
            <w:rFonts w:ascii="Times New Roman" w:eastAsia="Times New Roman" w:hAnsi="Times New Roman" w:cs="Times New Roman"/>
            <w:sz w:val="20"/>
            <w:szCs w:val="20"/>
          </w:rPr>
          <w:t>) aggregator function. The Dataset code is more visu</w:t>
        </w:r>
        <w:r>
          <w:rPr>
            <w:rFonts w:ascii="Times New Roman" w:eastAsia="Times New Roman" w:hAnsi="Times New Roman" w:cs="Times New Roman"/>
            <w:sz w:val="20"/>
            <w:szCs w:val="20"/>
          </w:rPr>
          <w:t>ally compact (less typing!</w:t>
        </w:r>
        <w:r w:rsidRPr="00EF0904">
          <w:rPr>
            <w:rFonts w:ascii="Times New Roman" w:eastAsia="Times New Roman" w:hAnsi="Times New Roman" w:cs="Times New Roman"/>
            <w:sz w:val="20"/>
            <w:szCs w:val="20"/>
          </w:rPr>
          <w:t>) and will tend to execute faster than the RDD counterpart.</w:t>
        </w:r>
      </w:ins>
    </w:p>
    <w:p w:rsidR="000368C2" w:rsidRPr="00FD7A1A" w:rsidDel="00EF0904" w:rsidRDefault="00CC3160">
      <w:pPr>
        <w:pStyle w:val="normal0"/>
        <w:ind w:left="1080"/>
        <w:rPr>
          <w:del w:id="360" w:author="chotta-safe" w:date="2017-03-04T13:47:00Z"/>
          <w:sz w:val="20"/>
          <w:szCs w:val="20"/>
        </w:rPr>
      </w:pPr>
      <w:del w:id="361" w:author="chotta-safe" w:date="2017-03-04T13:47:00Z">
        <w:r w:rsidRPr="00FD7A1A" w:rsidDel="00EF0904">
          <w:rPr>
            <w:rFonts w:ascii="Times New Roman" w:eastAsia="Times New Roman" w:hAnsi="Times New Roman" w:cs="Times New Roman"/>
            <w:sz w:val="20"/>
            <w:szCs w:val="20"/>
          </w:rPr>
          <w:delText>The Dataset version can use the built-in DataFrame-like count() aggregator function.</w:delText>
        </w:r>
      </w:del>
    </w:p>
    <w:p w:rsidR="000368C2" w:rsidRPr="00FD7A1A" w:rsidDel="00EF0904" w:rsidRDefault="00CC3160">
      <w:pPr>
        <w:pStyle w:val="normal0"/>
        <w:ind w:left="1080"/>
        <w:rPr>
          <w:del w:id="362" w:author="chotta-safe" w:date="2017-03-04T13:47:00Z"/>
          <w:sz w:val="20"/>
          <w:szCs w:val="20"/>
        </w:rPr>
      </w:pPr>
      <w:del w:id="363" w:author="chotta-safe" w:date="2017-03-04T13:47:00Z">
        <w:r w:rsidRPr="00FD7A1A" w:rsidDel="00EF0904">
          <w:rPr>
            <w:rFonts w:ascii="Times New Roman" w:eastAsia="Times New Roman" w:hAnsi="Times New Roman" w:cs="Times New Roman"/>
            <w:sz w:val="20"/>
            <w:szCs w:val="20"/>
          </w:rPr>
          <w:delText>The Dataset code is more visually compact (less typing!</w:delText>
        </w:r>
      </w:del>
      <w:del w:id="364" w:author="chotta-safe" w:date="2017-03-04T13:16:00Z">
        <w:r w:rsidRPr="00FD7A1A" w:rsidDel="0019640E">
          <w:rPr>
            <w:rFonts w:ascii="Times New Roman" w:eastAsia="Times New Roman" w:hAnsi="Times New Roman" w:cs="Times New Roman"/>
            <w:sz w:val="20"/>
            <w:szCs w:val="20"/>
          </w:rPr>
          <w:delText xml:space="preserve"> yay!) </w:delText>
        </w:r>
      </w:del>
      <w:del w:id="365" w:author="chotta-safe" w:date="2017-03-04T13:47:00Z">
        <w:r w:rsidRPr="00FD7A1A" w:rsidDel="00EF0904">
          <w:rPr>
            <w:rFonts w:ascii="Times New Roman" w:eastAsia="Times New Roman" w:hAnsi="Times New Roman" w:cs="Times New Roman"/>
            <w:sz w:val="20"/>
            <w:szCs w:val="20"/>
          </w:rPr>
          <w:delText>and will tend to</w:delText>
        </w:r>
      </w:del>
    </w:p>
    <w:p w:rsidR="000368C2" w:rsidDel="00EF0904" w:rsidRDefault="00CC3160">
      <w:pPr>
        <w:pStyle w:val="normal0"/>
        <w:ind w:left="1080"/>
        <w:rPr>
          <w:del w:id="366" w:author="chotta-safe" w:date="2017-03-04T13:47:00Z"/>
          <w:rFonts w:ascii="Times New Roman" w:eastAsia="Times New Roman" w:hAnsi="Times New Roman" w:cs="Times New Roman"/>
          <w:sz w:val="20"/>
          <w:szCs w:val="20"/>
        </w:rPr>
      </w:pPr>
      <w:del w:id="367" w:author="chotta-safe" w:date="2017-03-04T13:47:00Z">
        <w:r w:rsidRPr="00FD7A1A" w:rsidDel="00EF0904">
          <w:rPr>
            <w:rFonts w:ascii="Times New Roman" w:eastAsia="Times New Roman" w:hAnsi="Times New Roman" w:cs="Times New Roman"/>
            <w:sz w:val="20"/>
            <w:szCs w:val="20"/>
          </w:rPr>
          <w:delText>execute faster than the RDD counterpart.</w:delText>
        </w:r>
      </w:del>
    </w:p>
    <w:p w:rsidR="00D11665" w:rsidRPr="00EF0BB8" w:rsidRDefault="00D11665" w:rsidP="00D11665">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368" w:name="_Toc474089299"/>
      <w:r w:rsidRPr="00FD7A1A">
        <w:rPr>
          <w:rFonts w:ascii="Times New Roman" w:eastAsia="Times New Roman" w:hAnsi="Times New Roman" w:cs="Times New Roman"/>
          <w:sz w:val="20"/>
          <w:szCs w:val="20"/>
        </w:rPr>
        <w:t xml:space="preserve">What is a Catalyst and how does it work? </w:t>
      </w:r>
      <w:hyperlink r:id="rId37" w:history="1">
        <w:r w:rsidRPr="00D11665">
          <w:rPr>
            <w:rFonts w:ascii="Times New Roman" w:eastAsia="Times New Roman" w:hAnsi="Times New Roman" w:cs="Times New Roman"/>
            <w:sz w:val="20"/>
            <w:szCs w:val="20"/>
          </w:rPr>
          <w:t>Ref</w:t>
        </w:r>
        <w:bookmarkEnd w:id="368"/>
      </w:hyperlink>
    </w:p>
    <w:p w:rsidR="00D11665" w:rsidRPr="00FD7A1A" w:rsidRDefault="00D11665" w:rsidP="00D11665">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Catalyst is a collection of UDF written i</w:t>
      </w:r>
      <w:ins w:id="369" w:author="chotta-safe" w:date="2017-03-04T13:17:00Z">
        <w:r w:rsidR="0019640E">
          <w:rPr>
            <w:rFonts w:ascii="Times New Roman" w:eastAsia="Times New Roman" w:hAnsi="Times New Roman" w:cs="Times New Roman"/>
            <w:sz w:val="20"/>
            <w:szCs w:val="20"/>
          </w:rPr>
          <w:t>n</w:t>
        </w:r>
      </w:ins>
      <w:del w:id="370" w:author="chotta-safe" w:date="2017-03-04T13:17:00Z">
        <w:r w:rsidRPr="00FD7A1A" w:rsidDel="0019640E">
          <w:rPr>
            <w:rFonts w:ascii="Times New Roman" w:eastAsia="Times New Roman" w:hAnsi="Times New Roman" w:cs="Times New Roman"/>
            <w:sz w:val="20"/>
            <w:szCs w:val="20"/>
          </w:rPr>
          <w:delText>s</w:delText>
        </w:r>
      </w:del>
      <w:r w:rsidRPr="00FD7A1A">
        <w:rPr>
          <w:rFonts w:ascii="Times New Roman" w:eastAsia="Times New Roman" w:hAnsi="Times New Roman" w:cs="Times New Roman"/>
          <w:sz w:val="20"/>
          <w:szCs w:val="20"/>
        </w:rPr>
        <w:t xml:space="preserve"> </w:t>
      </w:r>
      <w:del w:id="371" w:author="chotta-safe" w:date="2017-03-04T13:17:00Z">
        <w:r w:rsidRPr="00FD7A1A" w:rsidDel="0019640E">
          <w:rPr>
            <w:rFonts w:ascii="Times New Roman" w:eastAsia="Times New Roman" w:hAnsi="Times New Roman" w:cs="Times New Roman"/>
            <w:sz w:val="20"/>
            <w:szCs w:val="20"/>
          </w:rPr>
          <w:delText>s</w:delText>
        </w:r>
      </w:del>
      <w:ins w:id="372" w:author="chotta-safe" w:date="2017-03-04T13:17:00Z">
        <w:r w:rsidR="0019640E">
          <w:rPr>
            <w:rFonts w:ascii="Times New Roman" w:eastAsia="Times New Roman" w:hAnsi="Times New Roman" w:cs="Times New Roman"/>
            <w:sz w:val="20"/>
            <w:szCs w:val="20"/>
          </w:rPr>
          <w:t>S</w:t>
        </w:r>
      </w:ins>
      <w:r w:rsidRPr="00FD7A1A">
        <w:rPr>
          <w:rFonts w:ascii="Times New Roman" w:eastAsia="Times New Roman" w:hAnsi="Times New Roman" w:cs="Times New Roman"/>
          <w:sz w:val="20"/>
          <w:szCs w:val="20"/>
        </w:rPr>
        <w:t xml:space="preserve">cala. Catalyst contains a general library for representing trees and applying rules to manipulate them. On top of this framework, </w:t>
      </w:r>
      <w:del w:id="373" w:author="chotta-safe" w:date="2017-03-04T13:18:00Z">
        <w:r w:rsidRPr="00FD7A1A" w:rsidDel="0019640E">
          <w:rPr>
            <w:rFonts w:ascii="Times New Roman" w:eastAsia="Times New Roman" w:hAnsi="Times New Roman" w:cs="Times New Roman"/>
            <w:sz w:val="20"/>
            <w:szCs w:val="20"/>
          </w:rPr>
          <w:delText xml:space="preserve">we </w:delText>
        </w:r>
      </w:del>
      <w:ins w:id="374" w:author="chotta-safe" w:date="2017-03-04T13:18:00Z">
        <w:r w:rsidR="0019640E">
          <w:rPr>
            <w:rFonts w:ascii="Times New Roman" w:eastAsia="Times New Roman" w:hAnsi="Times New Roman" w:cs="Times New Roman"/>
            <w:sz w:val="20"/>
            <w:szCs w:val="20"/>
          </w:rPr>
          <w:t>Spark</w:t>
        </w:r>
        <w:r w:rsidR="0019640E" w:rsidRPr="00FD7A1A">
          <w:rPr>
            <w:rFonts w:ascii="Times New Roman" w:eastAsia="Times New Roman" w:hAnsi="Times New Roman" w:cs="Times New Roman"/>
            <w:sz w:val="20"/>
            <w:szCs w:val="20"/>
          </w:rPr>
          <w:t xml:space="preserve"> </w:t>
        </w:r>
      </w:ins>
      <w:r w:rsidRPr="00FD7A1A">
        <w:rPr>
          <w:rFonts w:ascii="Times New Roman" w:eastAsia="Times New Roman" w:hAnsi="Times New Roman" w:cs="Times New Roman"/>
          <w:sz w:val="20"/>
          <w:szCs w:val="20"/>
        </w:rPr>
        <w:t>ha</w:t>
      </w:r>
      <w:ins w:id="375" w:author="chotta-safe" w:date="2017-03-04T13:18:00Z">
        <w:r w:rsidR="0019640E">
          <w:rPr>
            <w:rFonts w:ascii="Times New Roman" w:eastAsia="Times New Roman" w:hAnsi="Times New Roman" w:cs="Times New Roman"/>
            <w:sz w:val="20"/>
            <w:szCs w:val="20"/>
          </w:rPr>
          <w:t>s</w:t>
        </w:r>
      </w:ins>
      <w:del w:id="376" w:author="chotta-safe" w:date="2017-03-04T13:18:00Z">
        <w:r w:rsidRPr="00FD7A1A" w:rsidDel="0019640E">
          <w:rPr>
            <w:rFonts w:ascii="Times New Roman" w:eastAsia="Times New Roman" w:hAnsi="Times New Roman" w:cs="Times New Roman"/>
            <w:sz w:val="20"/>
            <w:szCs w:val="20"/>
          </w:rPr>
          <w:delText>ve</w:delText>
        </w:r>
      </w:del>
      <w:r w:rsidRPr="00FD7A1A">
        <w:rPr>
          <w:rFonts w:ascii="Times New Roman" w:eastAsia="Times New Roman" w:hAnsi="Times New Roman" w:cs="Times New Roman"/>
          <w:sz w:val="20"/>
          <w:szCs w:val="20"/>
        </w:rPr>
        <w:t xml:space="preserve"> </w:t>
      </w:r>
      <w:del w:id="377" w:author="chotta-safe" w:date="2017-03-04T13:26:00Z">
        <w:r w:rsidRPr="00FD7A1A" w:rsidDel="0060762F">
          <w:rPr>
            <w:rFonts w:ascii="Times New Roman" w:eastAsia="Times New Roman" w:hAnsi="Times New Roman" w:cs="Times New Roman"/>
            <w:sz w:val="20"/>
            <w:szCs w:val="20"/>
          </w:rPr>
          <w:delText xml:space="preserve">built </w:delText>
        </w:r>
      </w:del>
      <w:r w:rsidRPr="00FD7A1A">
        <w:rPr>
          <w:rFonts w:ascii="Times New Roman" w:eastAsia="Times New Roman" w:hAnsi="Times New Roman" w:cs="Times New Roman"/>
          <w:sz w:val="20"/>
          <w:szCs w:val="20"/>
        </w:rPr>
        <w:t xml:space="preserve">libraries specific to relational query processing (e.g., expressions, logical query plans), and several sets of rules that handle different phases of query execution: analysis, logical optimization, physical planning, and code generation to compile parts of queries to Java bytecode. For the latter, </w:t>
      </w:r>
      <w:del w:id="378" w:author="chotta-safe" w:date="2017-03-04T13:26:00Z">
        <w:r w:rsidRPr="00FD7A1A" w:rsidDel="0060762F">
          <w:rPr>
            <w:rFonts w:ascii="Times New Roman" w:eastAsia="Times New Roman" w:hAnsi="Times New Roman" w:cs="Times New Roman"/>
            <w:sz w:val="20"/>
            <w:szCs w:val="20"/>
          </w:rPr>
          <w:delText xml:space="preserve">we use </w:delText>
        </w:r>
      </w:del>
      <w:r w:rsidRPr="00FD7A1A">
        <w:rPr>
          <w:rFonts w:ascii="Times New Roman" w:eastAsia="Times New Roman" w:hAnsi="Times New Roman" w:cs="Times New Roman"/>
          <w:sz w:val="20"/>
          <w:szCs w:val="20"/>
        </w:rPr>
        <w:t xml:space="preserve">another Scala feature, quasiquotes, </w:t>
      </w:r>
      <w:ins w:id="379" w:author="chotta-safe" w:date="2017-03-04T13:26:00Z">
        <w:r w:rsidR="0060762F">
          <w:rPr>
            <w:rFonts w:ascii="Times New Roman" w:eastAsia="Times New Roman" w:hAnsi="Times New Roman" w:cs="Times New Roman"/>
            <w:sz w:val="20"/>
            <w:szCs w:val="20"/>
          </w:rPr>
          <w:t xml:space="preserve">is used, </w:t>
        </w:r>
      </w:ins>
      <w:r w:rsidRPr="00FD7A1A">
        <w:rPr>
          <w:rFonts w:ascii="Times New Roman" w:eastAsia="Times New Roman" w:hAnsi="Times New Roman" w:cs="Times New Roman"/>
          <w:sz w:val="20"/>
          <w:szCs w:val="20"/>
        </w:rPr>
        <w:t>that makes it easy to generate code at runtime from composable expressions. Finally, Catalyst offers several public extension points, including external data sources and user-defined types.</w:t>
      </w:r>
    </w:p>
    <w:p w:rsidR="00D11665" w:rsidRPr="00FD7A1A" w:rsidRDefault="00D11665" w:rsidP="00D11665">
      <w:pPr>
        <w:pStyle w:val="normal0"/>
        <w:ind w:left="1440"/>
        <w:rPr>
          <w:sz w:val="20"/>
          <w:szCs w:val="20"/>
        </w:rPr>
      </w:pPr>
      <w:r w:rsidRPr="00FD7A1A">
        <w:rPr>
          <w:noProof/>
          <w:sz w:val="20"/>
          <w:szCs w:val="20"/>
        </w:rPr>
        <w:lastRenderedPageBreak/>
        <w:drawing>
          <wp:inline distT="0" distB="0" distL="0" distR="0">
            <wp:extent cx="3867150" cy="2317750"/>
            <wp:effectExtent l="1905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cstate="print"/>
                    <a:srcRect/>
                    <a:stretch>
                      <a:fillRect/>
                    </a:stretch>
                  </pic:blipFill>
                  <pic:spPr>
                    <a:xfrm>
                      <a:off x="0" y="0"/>
                      <a:ext cx="3869860" cy="2319374"/>
                    </a:xfrm>
                    <a:prstGeom prst="rect">
                      <a:avLst/>
                    </a:prstGeom>
                    <a:ln/>
                  </pic:spPr>
                </pic:pic>
              </a:graphicData>
            </a:graphic>
          </wp:inline>
        </w:drawing>
      </w:r>
    </w:p>
    <w:p w:rsidR="00D11665" w:rsidRPr="00FD7A1A" w:rsidRDefault="00D11665" w:rsidP="00D11665">
      <w:pPr>
        <w:pStyle w:val="normal0"/>
        <w:ind w:left="1440"/>
        <w:rPr>
          <w:sz w:val="20"/>
          <w:szCs w:val="20"/>
        </w:rPr>
      </w:pPr>
      <w:r w:rsidRPr="00FD7A1A">
        <w:rPr>
          <w:noProof/>
          <w:sz w:val="20"/>
          <w:szCs w:val="20"/>
        </w:rPr>
        <w:drawing>
          <wp:inline distT="0" distB="0" distL="0" distR="0">
            <wp:extent cx="4000500" cy="2209800"/>
            <wp:effectExtent l="1905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cstate="print"/>
                    <a:srcRect/>
                    <a:stretch>
                      <a:fillRect/>
                    </a:stretch>
                  </pic:blipFill>
                  <pic:spPr>
                    <a:xfrm>
                      <a:off x="0" y="0"/>
                      <a:ext cx="4002498" cy="2210904"/>
                    </a:xfrm>
                    <a:prstGeom prst="rect">
                      <a:avLst/>
                    </a:prstGeom>
                    <a:ln/>
                  </pic:spPr>
                </pic:pic>
              </a:graphicData>
            </a:graphic>
          </wp:inline>
        </w:drawing>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b/>
          <w:color w:val="404040"/>
          <w:sz w:val="20"/>
          <w:szCs w:val="20"/>
        </w:rPr>
        <w:t>Logical Plan</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xml:space="preserve">• A Logical Plan describes computation on datasets without defining how to conduct the computation </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xml:space="preserve">• </w:t>
      </w:r>
      <w:del w:id="380" w:author="chotta-safe" w:date="2017-03-04T13:27:00Z">
        <w:r w:rsidRPr="00FD7A1A" w:rsidDel="0060762F">
          <w:rPr>
            <w:rFonts w:ascii="Times New Roman" w:eastAsia="Times New Roman" w:hAnsi="Times New Roman" w:cs="Times New Roman"/>
            <w:color w:val="404040"/>
            <w:sz w:val="20"/>
            <w:szCs w:val="20"/>
          </w:rPr>
          <w:delText>output</w:delText>
        </w:r>
      </w:del>
      <w:ins w:id="381" w:author="chotta-safe" w:date="2017-03-04T13:27:00Z">
        <w:r w:rsidR="0060762F" w:rsidRPr="00FD7A1A">
          <w:rPr>
            <w:rFonts w:ascii="Times New Roman" w:eastAsia="Times New Roman" w:hAnsi="Times New Roman" w:cs="Times New Roman"/>
            <w:color w:val="404040"/>
            <w:sz w:val="20"/>
            <w:szCs w:val="20"/>
          </w:rPr>
          <w:t>Output</w:t>
        </w:r>
      </w:ins>
      <w:r w:rsidRPr="00FD7A1A">
        <w:rPr>
          <w:rFonts w:ascii="Times New Roman" w:eastAsia="Times New Roman" w:hAnsi="Times New Roman" w:cs="Times New Roman"/>
          <w:color w:val="404040"/>
          <w:sz w:val="20"/>
          <w:szCs w:val="20"/>
        </w:rPr>
        <w:t>: a list of attributes generated by this Logical Plan, e.g. [id, v]</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color w:val="404040"/>
          <w:sz w:val="20"/>
          <w:szCs w:val="20"/>
        </w:rPr>
        <w:t xml:space="preserve">• </w:t>
      </w:r>
      <w:del w:id="382" w:author="chotta-safe" w:date="2017-03-04T13:27:00Z">
        <w:r w:rsidRPr="00FD7A1A" w:rsidDel="0060762F">
          <w:rPr>
            <w:rFonts w:ascii="Times New Roman" w:eastAsia="Times New Roman" w:hAnsi="Times New Roman" w:cs="Times New Roman"/>
            <w:color w:val="404040"/>
            <w:sz w:val="20"/>
            <w:szCs w:val="20"/>
          </w:rPr>
          <w:delText>constraints</w:delText>
        </w:r>
      </w:del>
      <w:ins w:id="383" w:author="chotta-safe" w:date="2017-03-04T13:27:00Z">
        <w:r w:rsidR="0060762F" w:rsidRPr="00FD7A1A">
          <w:rPr>
            <w:rFonts w:ascii="Times New Roman" w:eastAsia="Times New Roman" w:hAnsi="Times New Roman" w:cs="Times New Roman"/>
            <w:color w:val="404040"/>
            <w:sz w:val="20"/>
            <w:szCs w:val="20"/>
          </w:rPr>
          <w:t>Constraints</w:t>
        </w:r>
      </w:ins>
      <w:r w:rsidRPr="00FD7A1A">
        <w:rPr>
          <w:rFonts w:ascii="Times New Roman" w:eastAsia="Times New Roman" w:hAnsi="Times New Roman" w:cs="Times New Roman"/>
          <w:color w:val="404040"/>
          <w:sz w:val="20"/>
          <w:szCs w:val="20"/>
        </w:rPr>
        <w:t>: a set of invariants about the rows generated by this plan, e.g. t2.id &gt; 50 * 1000</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b/>
          <w:sz w:val="20"/>
          <w:szCs w:val="20"/>
        </w:rPr>
        <w:t>Physical Plan</w:t>
      </w:r>
    </w:p>
    <w:p w:rsidR="00D11665" w:rsidRPr="00FD7A1A" w:rsidRDefault="00D11665" w:rsidP="00D11665">
      <w:pPr>
        <w:pStyle w:val="normal0"/>
        <w:spacing w:after="0" w:line="240" w:lineRule="auto"/>
        <w:ind w:left="720"/>
        <w:rPr>
          <w:sz w:val="20"/>
          <w:szCs w:val="20"/>
        </w:rPr>
      </w:pPr>
      <w:r w:rsidRPr="00FD7A1A">
        <w:rPr>
          <w:rFonts w:ascii="Times New Roman" w:eastAsia="Times New Roman" w:hAnsi="Times New Roman" w:cs="Times New Roman"/>
          <w:sz w:val="20"/>
          <w:szCs w:val="20"/>
        </w:rPr>
        <w:t xml:space="preserve">• A Physical Plan describes computation on datasets with specific definitions on how to conduct the computation </w:t>
      </w:r>
    </w:p>
    <w:p w:rsidR="00483AAE" w:rsidRDefault="00D11665" w:rsidP="00553020">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A Physical Plan is executable</w:t>
      </w:r>
    </w:p>
    <w:p w:rsidR="00B25377" w:rsidDel="0060762F" w:rsidRDefault="00B25377" w:rsidP="00553020">
      <w:pPr>
        <w:pStyle w:val="normal0"/>
        <w:spacing w:after="0" w:line="240" w:lineRule="auto"/>
        <w:ind w:left="720"/>
        <w:rPr>
          <w:del w:id="384" w:author="chotta-safe" w:date="2017-03-04T13:27:00Z"/>
          <w:rFonts w:ascii="Times New Roman" w:eastAsia="Times New Roman" w:hAnsi="Times New Roman" w:cs="Times New Roman"/>
          <w:sz w:val="20"/>
          <w:szCs w:val="20"/>
        </w:rPr>
      </w:pPr>
    </w:p>
    <w:p w:rsidR="00B25377" w:rsidDel="0060762F" w:rsidRDefault="00B25377" w:rsidP="00553020">
      <w:pPr>
        <w:pStyle w:val="normal0"/>
        <w:spacing w:after="0" w:line="240" w:lineRule="auto"/>
        <w:ind w:left="720"/>
        <w:rPr>
          <w:del w:id="385" w:author="chotta-safe" w:date="2017-03-04T13:27:00Z"/>
          <w:rFonts w:ascii="Times New Roman" w:eastAsia="Times New Roman" w:hAnsi="Times New Roman" w:cs="Times New Roman"/>
          <w:sz w:val="20"/>
          <w:szCs w:val="20"/>
        </w:rPr>
      </w:pPr>
    </w:p>
    <w:p w:rsidR="00B25377" w:rsidDel="0060762F" w:rsidRDefault="00B25377" w:rsidP="00553020">
      <w:pPr>
        <w:pStyle w:val="normal0"/>
        <w:spacing w:after="0" w:line="240" w:lineRule="auto"/>
        <w:ind w:left="720"/>
        <w:rPr>
          <w:del w:id="386" w:author="chotta-safe" w:date="2017-03-04T13:27:00Z"/>
          <w:rFonts w:ascii="Times New Roman" w:eastAsia="Times New Roman" w:hAnsi="Times New Roman" w:cs="Times New Roman"/>
          <w:sz w:val="20"/>
          <w:szCs w:val="20"/>
        </w:rPr>
      </w:pPr>
    </w:p>
    <w:p w:rsidR="00B25377" w:rsidRDefault="00B25377" w:rsidP="00553020">
      <w:pPr>
        <w:pStyle w:val="normal0"/>
        <w:spacing w:after="0" w:line="240" w:lineRule="auto"/>
        <w:ind w:left="720"/>
        <w:rPr>
          <w:rFonts w:ascii="Times New Roman" w:eastAsia="Times New Roman" w:hAnsi="Times New Roman" w:cs="Times New Roman"/>
          <w:sz w:val="20"/>
          <w:szCs w:val="20"/>
        </w:rPr>
      </w:pPr>
    </w:p>
    <w:p w:rsidR="00B25377" w:rsidRPr="00553020" w:rsidRDefault="00B25377" w:rsidP="00553020">
      <w:pPr>
        <w:pStyle w:val="normal0"/>
        <w:spacing w:after="0" w:line="240" w:lineRule="auto"/>
        <w:ind w:left="720"/>
        <w:rPr>
          <w:rFonts w:ascii="Times New Roman" w:eastAsia="Times New Roman" w:hAnsi="Times New Roman" w:cs="Times New Roman"/>
          <w:sz w:val="20"/>
          <w:szCs w:val="20"/>
        </w:rPr>
      </w:pPr>
    </w:p>
    <w:p w:rsidR="00483AAE" w:rsidRPr="00FD7A1A" w:rsidRDefault="00483AAE" w:rsidP="00D11665">
      <w:pPr>
        <w:pStyle w:val="normal0"/>
        <w:spacing w:after="0" w:line="240" w:lineRule="auto"/>
        <w:ind w:left="720"/>
        <w:rPr>
          <w:sz w:val="20"/>
          <w:szCs w:val="20"/>
        </w:rPr>
      </w:pPr>
    </w:p>
    <w:tbl>
      <w:tblPr>
        <w:tblStyle w:val="4"/>
        <w:bidiVisual/>
        <w:tblW w:w="10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828"/>
        <w:gridCol w:w="5508"/>
      </w:tblGrid>
      <w:tr w:rsidR="00D11665" w:rsidRPr="00FD7A1A" w:rsidTr="003F57A9">
        <w:tc>
          <w:tcPr>
            <w:tcW w:w="4828" w:type="dxa"/>
          </w:tcPr>
          <w:p w:rsidR="00D11665" w:rsidRPr="00FD7A1A" w:rsidRDefault="00D11665" w:rsidP="003F57A9">
            <w:pPr>
              <w:pStyle w:val="normal0"/>
              <w:contextualSpacing w:val="0"/>
              <w:rPr>
                <w:sz w:val="20"/>
                <w:szCs w:val="20"/>
              </w:rPr>
            </w:pPr>
            <w:r w:rsidRPr="00FD7A1A">
              <w:rPr>
                <w:sz w:val="20"/>
                <w:szCs w:val="20"/>
              </w:rPr>
              <w:br w:type="page"/>
            </w:r>
            <w:r w:rsidRPr="00FD7A1A">
              <w:rPr>
                <w:rFonts w:ascii="Times New Roman" w:eastAsia="Times New Roman" w:hAnsi="Times New Roman" w:cs="Times New Roman"/>
                <w:b/>
                <w:color w:val="404040"/>
                <w:sz w:val="20"/>
                <w:szCs w:val="20"/>
              </w:rPr>
              <w:t>Logical Plan</w:t>
            </w:r>
          </w:p>
        </w:tc>
        <w:tc>
          <w:tcPr>
            <w:tcW w:w="5508" w:type="dxa"/>
          </w:tcPr>
          <w:p w:rsidR="00D11665" w:rsidRPr="00FD7A1A" w:rsidRDefault="00D11665" w:rsidP="003F57A9">
            <w:pPr>
              <w:pStyle w:val="normal0"/>
              <w:contextualSpacing w:val="0"/>
              <w:rPr>
                <w:sz w:val="20"/>
                <w:szCs w:val="20"/>
              </w:rPr>
            </w:pPr>
            <w:r w:rsidRPr="00FD7A1A">
              <w:rPr>
                <w:rFonts w:ascii="Times New Roman" w:eastAsia="Times New Roman" w:hAnsi="Times New Roman" w:cs="Times New Roman"/>
                <w:b/>
                <w:sz w:val="20"/>
                <w:szCs w:val="20"/>
              </w:rPr>
              <w:t>Physical Plan</w:t>
            </w:r>
          </w:p>
        </w:tc>
      </w:tr>
      <w:tr w:rsidR="00D11665" w:rsidRPr="00FD7A1A" w:rsidTr="003F57A9">
        <w:tc>
          <w:tcPr>
            <w:tcW w:w="4828" w:type="dxa"/>
          </w:tcPr>
          <w:p w:rsidR="00D11665" w:rsidRPr="00FD7A1A" w:rsidRDefault="00D11665" w:rsidP="003F57A9">
            <w:pPr>
              <w:pStyle w:val="normal0"/>
              <w:contextualSpacing w:val="0"/>
              <w:rPr>
                <w:sz w:val="20"/>
                <w:szCs w:val="20"/>
              </w:rPr>
            </w:pPr>
            <w:r w:rsidRPr="00FD7A1A">
              <w:rPr>
                <w:noProof/>
                <w:sz w:val="20"/>
                <w:szCs w:val="20"/>
              </w:rPr>
              <w:lastRenderedPageBreak/>
              <w:drawing>
                <wp:inline distT="0" distB="0" distL="0" distR="0">
                  <wp:extent cx="1771650" cy="1822450"/>
                  <wp:effectExtent l="19050" t="0" r="0" b="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cstate="print"/>
                          <a:srcRect/>
                          <a:stretch>
                            <a:fillRect/>
                          </a:stretch>
                        </pic:blipFill>
                        <pic:spPr>
                          <a:xfrm>
                            <a:off x="0" y="0"/>
                            <a:ext cx="1773700" cy="1824559"/>
                          </a:xfrm>
                          <a:prstGeom prst="rect">
                            <a:avLst/>
                          </a:prstGeom>
                          <a:ln/>
                        </pic:spPr>
                      </pic:pic>
                    </a:graphicData>
                  </a:graphic>
                </wp:inline>
              </w:drawing>
            </w:r>
          </w:p>
        </w:tc>
        <w:tc>
          <w:tcPr>
            <w:tcW w:w="5508" w:type="dxa"/>
          </w:tcPr>
          <w:p w:rsidR="00D11665" w:rsidRPr="00FD7A1A" w:rsidRDefault="00D11665" w:rsidP="003F57A9">
            <w:pPr>
              <w:pStyle w:val="normal0"/>
              <w:contextualSpacing w:val="0"/>
              <w:rPr>
                <w:sz w:val="20"/>
                <w:szCs w:val="20"/>
              </w:rPr>
            </w:pPr>
            <w:r w:rsidRPr="00FD7A1A">
              <w:rPr>
                <w:noProof/>
                <w:sz w:val="20"/>
                <w:szCs w:val="20"/>
              </w:rPr>
              <w:drawing>
                <wp:inline distT="0" distB="0" distL="0" distR="0">
                  <wp:extent cx="2165349" cy="1879600"/>
                  <wp:effectExtent l="19050" t="0" r="6351"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cstate="print"/>
                          <a:srcRect/>
                          <a:stretch>
                            <a:fillRect/>
                          </a:stretch>
                        </pic:blipFill>
                        <pic:spPr>
                          <a:xfrm>
                            <a:off x="0" y="0"/>
                            <a:ext cx="2165735" cy="1879935"/>
                          </a:xfrm>
                          <a:prstGeom prst="rect">
                            <a:avLst/>
                          </a:prstGeom>
                          <a:ln/>
                        </pic:spPr>
                      </pic:pic>
                    </a:graphicData>
                  </a:graphic>
                </wp:inline>
              </w:drawing>
            </w:r>
          </w:p>
        </w:tc>
      </w:tr>
    </w:tbl>
    <w:p w:rsidR="00D11665" w:rsidRPr="00FD7A1A" w:rsidRDefault="00D11665" w:rsidP="00D11665">
      <w:pPr>
        <w:pStyle w:val="normal0"/>
        <w:spacing w:after="0" w:line="240" w:lineRule="auto"/>
        <w:rPr>
          <w:sz w:val="20"/>
          <w:szCs w:val="20"/>
        </w:rPr>
      </w:pPr>
    </w:p>
    <w:p w:rsidR="00D11665" w:rsidRPr="00FD7A1A" w:rsidRDefault="00D11665" w:rsidP="00D11665">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b/>
          <w:sz w:val="20"/>
          <w:szCs w:val="20"/>
        </w:rPr>
        <w:t>Rules</w:t>
      </w:r>
      <w:del w:id="387" w:author="chotta-safe" w:date="2017-03-04T13:27:00Z">
        <w:r w:rsidRPr="00FD7A1A" w:rsidDel="00761DEF">
          <w:rPr>
            <w:rFonts w:ascii="Times New Roman" w:eastAsia="Times New Roman" w:hAnsi="Times New Roman" w:cs="Times New Roman"/>
            <w:b/>
            <w:sz w:val="20"/>
            <w:szCs w:val="20"/>
          </w:rPr>
          <w:delText xml:space="preserve"> </w:delText>
        </w:r>
      </w:del>
      <w:r w:rsidRPr="00FD7A1A">
        <w:rPr>
          <w:rFonts w:ascii="Times New Roman" w:eastAsia="Times New Roman" w:hAnsi="Times New Roman" w:cs="Times New Roman"/>
          <w:b/>
          <w:sz w:val="20"/>
          <w:szCs w:val="20"/>
        </w:rPr>
        <w:t>:</w:t>
      </w:r>
      <w:r w:rsidRPr="00FD7A1A">
        <w:rPr>
          <w:rFonts w:ascii="Times New Roman" w:eastAsia="Times New Roman" w:hAnsi="Times New Roman" w:cs="Times New Roman"/>
          <w:sz w:val="20"/>
          <w:szCs w:val="20"/>
        </w:rPr>
        <w:t xml:space="preserve"> Trees can be manipulated using rules, which are functions from a tree to another tree. While a rule can run arbitrary code on its input tree (given that this tree is just a Scala object), the most common approach is to use a set of pattern matching functions that find and replace subtrees with a specific structure.</w:t>
      </w:r>
    </w:p>
    <w:p w:rsidR="00D11665" w:rsidRPr="00FD7A1A" w:rsidRDefault="00D11665" w:rsidP="00D11665">
      <w:pPr>
        <w:pStyle w:val="normal0"/>
        <w:ind w:left="72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Pattern matching is a feature of many functional languages that allows extracting values from potentially nested structures of algebraic data types. In Catalyst, trees offer a transform method that applies a pattern matching function recursively on all nodes of the tree, transforming the ones that match each pattern to a result.</w:t>
      </w:r>
    </w:p>
    <w:p w:rsidR="00D11665" w:rsidRPr="00FD7A1A" w:rsidRDefault="00D11665" w:rsidP="00D11665">
      <w:pPr>
        <w:pStyle w:val="normal0"/>
        <w:spacing w:after="0" w:line="240" w:lineRule="auto"/>
        <w:rPr>
          <w:sz w:val="20"/>
          <w:szCs w:val="20"/>
        </w:rPr>
      </w:pPr>
    </w:p>
    <w:p w:rsidR="00D11665" w:rsidRPr="00FD7A1A" w:rsidRDefault="00D11665" w:rsidP="00D11665">
      <w:pPr>
        <w:pStyle w:val="normal0"/>
        <w:spacing w:after="0" w:line="240" w:lineRule="auto"/>
        <w:ind w:left="1440"/>
        <w:rPr>
          <w:sz w:val="20"/>
          <w:szCs w:val="20"/>
        </w:rPr>
      </w:pPr>
      <w:r w:rsidRPr="00FD7A1A">
        <w:rPr>
          <w:noProof/>
          <w:sz w:val="20"/>
          <w:szCs w:val="20"/>
        </w:rPr>
        <w:drawing>
          <wp:inline distT="0" distB="0" distL="0" distR="0">
            <wp:extent cx="4638403" cy="2546865"/>
            <wp:effectExtent l="0" t="0" r="0" b="0"/>
            <wp:docPr id="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cstate="print"/>
                    <a:srcRect/>
                    <a:stretch>
                      <a:fillRect/>
                    </a:stretch>
                  </pic:blipFill>
                  <pic:spPr>
                    <a:xfrm>
                      <a:off x="0" y="0"/>
                      <a:ext cx="4638403" cy="2546865"/>
                    </a:xfrm>
                    <a:prstGeom prst="rect">
                      <a:avLst/>
                    </a:prstGeom>
                    <a:ln/>
                  </pic:spPr>
                </pic:pic>
              </a:graphicData>
            </a:graphic>
          </wp:inline>
        </w:drawing>
      </w:r>
    </w:p>
    <w:p w:rsidR="00D11665" w:rsidRPr="00FD7A1A" w:rsidRDefault="00D11665" w:rsidP="00D11665">
      <w:pPr>
        <w:pStyle w:val="normal0"/>
        <w:spacing w:after="0" w:line="240" w:lineRule="auto"/>
        <w:rPr>
          <w:sz w:val="20"/>
          <w:szCs w:val="20"/>
        </w:rPr>
      </w:pPr>
    </w:p>
    <w:p w:rsidR="00D11665" w:rsidRPr="00FD7A1A" w:rsidRDefault="00D11665" w:rsidP="00D11665">
      <w:pPr>
        <w:pStyle w:val="normal0"/>
        <w:spacing w:after="0" w:line="240" w:lineRule="auto"/>
        <w:ind w:left="1440"/>
        <w:rPr>
          <w:sz w:val="20"/>
          <w:szCs w:val="20"/>
        </w:rPr>
      </w:pPr>
      <w:r w:rsidRPr="00FD7A1A">
        <w:rPr>
          <w:noProof/>
          <w:sz w:val="20"/>
          <w:szCs w:val="20"/>
        </w:rPr>
        <w:lastRenderedPageBreak/>
        <w:drawing>
          <wp:inline distT="0" distB="0" distL="0" distR="0">
            <wp:extent cx="4438650" cy="2463800"/>
            <wp:effectExtent l="1905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cstate="print"/>
                    <a:srcRect/>
                    <a:stretch>
                      <a:fillRect/>
                    </a:stretch>
                  </pic:blipFill>
                  <pic:spPr>
                    <a:xfrm>
                      <a:off x="0" y="0"/>
                      <a:ext cx="4440005" cy="2464552"/>
                    </a:xfrm>
                    <a:prstGeom prst="rect">
                      <a:avLst/>
                    </a:prstGeom>
                    <a:ln/>
                  </pic:spPr>
                </pic:pic>
              </a:graphicData>
            </a:graphic>
          </wp:inline>
        </w:drawing>
      </w:r>
    </w:p>
    <w:p w:rsidR="00D11665" w:rsidRPr="00FD7A1A" w:rsidRDefault="00D11665" w:rsidP="00D11665">
      <w:pPr>
        <w:pStyle w:val="normal0"/>
        <w:spacing w:after="0" w:line="240" w:lineRule="auto"/>
        <w:rPr>
          <w:sz w:val="20"/>
          <w:szCs w:val="20"/>
        </w:rPr>
      </w:pPr>
    </w:p>
    <w:p w:rsidR="00D11665" w:rsidRPr="00FD7A1A" w:rsidRDefault="00D11665" w:rsidP="00D11665">
      <w:pPr>
        <w:pStyle w:val="normal0"/>
        <w:spacing w:after="0" w:line="240" w:lineRule="auto"/>
        <w:ind w:left="1440"/>
        <w:rPr>
          <w:sz w:val="20"/>
          <w:szCs w:val="20"/>
        </w:rPr>
      </w:pPr>
      <w:r w:rsidRPr="00FD7A1A">
        <w:rPr>
          <w:noProof/>
          <w:sz w:val="20"/>
          <w:szCs w:val="20"/>
        </w:rPr>
        <w:drawing>
          <wp:inline distT="0" distB="0" distL="0" distR="0">
            <wp:extent cx="3721100" cy="2133600"/>
            <wp:effectExtent l="1905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cstate="print"/>
                    <a:srcRect/>
                    <a:stretch>
                      <a:fillRect/>
                    </a:stretch>
                  </pic:blipFill>
                  <pic:spPr>
                    <a:xfrm>
                      <a:off x="0" y="0"/>
                      <a:ext cx="3720625" cy="2133328"/>
                    </a:xfrm>
                    <a:prstGeom prst="rect">
                      <a:avLst/>
                    </a:prstGeom>
                    <a:ln/>
                  </pic:spPr>
                </pic:pic>
              </a:graphicData>
            </a:graphic>
          </wp:inline>
        </w:drawing>
      </w:r>
    </w:p>
    <w:p w:rsidR="00D11665" w:rsidRPr="00FD7A1A" w:rsidRDefault="00D11665" w:rsidP="00D11665">
      <w:pPr>
        <w:pStyle w:val="normal0"/>
        <w:spacing w:after="0" w:line="240" w:lineRule="auto"/>
        <w:ind w:left="1440"/>
        <w:rPr>
          <w:sz w:val="20"/>
          <w:szCs w:val="20"/>
        </w:rPr>
      </w:pPr>
      <w:r w:rsidRPr="00FD7A1A">
        <w:rPr>
          <w:noProof/>
          <w:sz w:val="20"/>
          <w:szCs w:val="20"/>
        </w:rPr>
        <w:drawing>
          <wp:inline distT="0" distB="0" distL="0" distR="0">
            <wp:extent cx="4197350" cy="2463800"/>
            <wp:effectExtent l="19050" t="0" r="0" b="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cstate="print"/>
                    <a:srcRect/>
                    <a:stretch>
                      <a:fillRect/>
                    </a:stretch>
                  </pic:blipFill>
                  <pic:spPr>
                    <a:xfrm>
                      <a:off x="0" y="0"/>
                      <a:ext cx="4196672" cy="2463402"/>
                    </a:xfrm>
                    <a:prstGeom prst="rect">
                      <a:avLst/>
                    </a:prstGeom>
                    <a:ln/>
                  </pic:spPr>
                </pic:pic>
              </a:graphicData>
            </a:graphic>
          </wp:inline>
        </w:drawing>
      </w:r>
    </w:p>
    <w:p w:rsidR="00D11665" w:rsidRPr="00FD7A1A" w:rsidRDefault="00D11665" w:rsidP="00D11665">
      <w:pPr>
        <w:pStyle w:val="normal0"/>
        <w:spacing w:after="0" w:line="240" w:lineRule="auto"/>
        <w:ind w:left="1440"/>
        <w:rPr>
          <w:sz w:val="20"/>
          <w:szCs w:val="20"/>
        </w:rPr>
      </w:pPr>
      <w:r w:rsidRPr="00FD7A1A">
        <w:rPr>
          <w:noProof/>
          <w:sz w:val="20"/>
          <w:szCs w:val="20"/>
        </w:rPr>
        <w:lastRenderedPageBreak/>
        <w:drawing>
          <wp:inline distT="0" distB="0" distL="0" distR="0">
            <wp:extent cx="3968750" cy="1339850"/>
            <wp:effectExtent l="1905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cstate="print"/>
                    <a:srcRect/>
                    <a:stretch>
                      <a:fillRect/>
                    </a:stretch>
                  </pic:blipFill>
                  <pic:spPr>
                    <a:xfrm>
                      <a:off x="0" y="0"/>
                      <a:ext cx="3970987" cy="1340605"/>
                    </a:xfrm>
                    <a:prstGeom prst="rect">
                      <a:avLst/>
                    </a:prstGeom>
                    <a:ln/>
                  </pic:spPr>
                </pic:pic>
              </a:graphicData>
            </a:graphic>
          </wp:inline>
        </w:drawing>
      </w:r>
    </w:p>
    <w:p w:rsidR="00D11665" w:rsidRPr="00FD7A1A" w:rsidRDefault="00D11665" w:rsidP="00D11665">
      <w:pPr>
        <w:pStyle w:val="normal0"/>
        <w:spacing w:after="0" w:line="240" w:lineRule="auto"/>
        <w:rPr>
          <w:sz w:val="20"/>
          <w:szCs w:val="20"/>
        </w:rPr>
      </w:pP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Spark’s Planner</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 1st Phase: Transforms the Logical Plan to the Physical Plan using Strategies</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 2nd Phase: Use a Rule Executor to make the Physical</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Plan ready for execution</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 Prepare Scalar sub-queries</w:t>
      </w:r>
    </w:p>
    <w:p w:rsidR="00D11665" w:rsidRPr="00FD7A1A" w:rsidRDefault="00D11665" w:rsidP="00D11665">
      <w:pPr>
        <w:pStyle w:val="normal0"/>
        <w:spacing w:after="0" w:line="240" w:lineRule="auto"/>
        <w:ind w:left="1440"/>
        <w:rPr>
          <w:sz w:val="20"/>
          <w:szCs w:val="20"/>
        </w:rPr>
      </w:pPr>
      <w:r w:rsidRPr="00FD7A1A">
        <w:rPr>
          <w:rFonts w:ascii="Times New Roman" w:eastAsia="Times New Roman" w:hAnsi="Times New Roman" w:cs="Times New Roman"/>
          <w:sz w:val="20"/>
          <w:szCs w:val="20"/>
        </w:rPr>
        <w:t>• Ensure requirements on input rows</w:t>
      </w:r>
    </w:p>
    <w:p w:rsidR="00D11665" w:rsidRPr="00FD7A1A" w:rsidRDefault="00D11665" w:rsidP="00D11665">
      <w:pPr>
        <w:pStyle w:val="normal0"/>
        <w:spacing w:after="0" w:line="240" w:lineRule="auto"/>
        <w:ind w:left="144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Apply physical optimizations</w:t>
      </w:r>
    </w:p>
    <w:p w:rsidR="00D11665" w:rsidRPr="00FD7A1A" w:rsidRDefault="00D11665" w:rsidP="00D11665">
      <w:pPr>
        <w:pStyle w:val="normal0"/>
        <w:rPr>
          <w:rFonts w:ascii="Times New Roman" w:eastAsia="Times New Roman" w:hAnsi="Times New Roman" w:cs="Times New Roman"/>
          <w:sz w:val="20"/>
          <w:szCs w:val="20"/>
        </w:rPr>
      </w:pPr>
    </w:p>
    <w:p w:rsidR="000368C2" w:rsidRPr="00FD7A1A"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388" w:name="_Toc474089300"/>
      <w:r w:rsidRPr="00FD7A1A">
        <w:rPr>
          <w:rFonts w:ascii="Times New Roman" w:eastAsia="Times New Roman" w:hAnsi="Times New Roman" w:cs="Times New Roman"/>
          <w:sz w:val="20"/>
          <w:szCs w:val="20"/>
        </w:rPr>
        <w:t xml:space="preserve">What </w:t>
      </w:r>
      <w:r w:rsidR="00D11665" w:rsidRPr="00FD7A1A">
        <w:rPr>
          <w:rFonts w:ascii="Times New Roman" w:eastAsia="Times New Roman" w:hAnsi="Times New Roman" w:cs="Times New Roman"/>
          <w:sz w:val="20"/>
          <w:szCs w:val="20"/>
        </w:rPr>
        <w:t>are the top challenges developers faces</w:t>
      </w:r>
      <w:r w:rsidRPr="00FD7A1A">
        <w:rPr>
          <w:rFonts w:ascii="Times New Roman" w:eastAsia="Times New Roman" w:hAnsi="Times New Roman" w:cs="Times New Roman"/>
          <w:sz w:val="20"/>
          <w:szCs w:val="20"/>
        </w:rPr>
        <w:t xml:space="preserve"> while writing Spark applications? – Ref </w:t>
      </w:r>
      <w:hyperlink r:id="rId47">
        <w:r w:rsidRPr="00EF0BB8">
          <w:rPr>
            <w:rFonts w:ascii="Times New Roman" w:eastAsia="Times New Roman" w:hAnsi="Times New Roman" w:cs="Times New Roman"/>
            <w:sz w:val="20"/>
            <w:szCs w:val="20"/>
          </w:rPr>
          <w:t>Video</w:t>
        </w:r>
        <w:bookmarkEnd w:id="388"/>
      </w:hyperlink>
      <w:hyperlink r:id="rId48"/>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Mis</w:t>
      </w:r>
      <w:del w:id="389" w:author="chotta-safe" w:date="2017-03-04T13:28:00Z">
        <w:r w:rsidRPr="00FD7A1A" w:rsidDel="00761DEF">
          <w:rPr>
            <w:rFonts w:ascii="Times New Roman" w:eastAsia="Times New Roman" w:hAnsi="Times New Roman" w:cs="Times New Roman"/>
            <w:sz w:val="20"/>
            <w:szCs w:val="20"/>
          </w:rPr>
          <w:delText xml:space="preserve">s </w:delText>
        </w:r>
      </w:del>
      <w:r w:rsidRPr="00FD7A1A">
        <w:rPr>
          <w:rFonts w:ascii="Times New Roman" w:eastAsia="Times New Roman" w:hAnsi="Times New Roman" w:cs="Times New Roman"/>
          <w:sz w:val="20"/>
          <w:szCs w:val="20"/>
        </w:rPr>
        <w:t xml:space="preserve">allocation of </w:t>
      </w:r>
      <w:del w:id="390" w:author="chotta-safe" w:date="2017-03-04T13:29:00Z">
        <w:r w:rsidRPr="00FD7A1A" w:rsidDel="00761DEF">
          <w:rPr>
            <w:rFonts w:ascii="Times New Roman" w:eastAsia="Times New Roman" w:hAnsi="Times New Roman" w:cs="Times New Roman"/>
            <w:sz w:val="20"/>
            <w:szCs w:val="20"/>
          </w:rPr>
          <w:delText>resources that is how much memory and cores should be allocated for executors which results in slow performance. As</w:delText>
        </w:r>
      </w:del>
      <w:ins w:id="391" w:author="chotta-safe" w:date="2017-03-04T13:29:00Z">
        <w:r w:rsidR="00761DEF" w:rsidRPr="00FD7A1A">
          <w:rPr>
            <w:rFonts w:ascii="Times New Roman" w:eastAsia="Times New Roman" w:hAnsi="Times New Roman" w:cs="Times New Roman"/>
            <w:sz w:val="20"/>
            <w:szCs w:val="20"/>
          </w:rPr>
          <w:t>resources</w:t>
        </w:r>
        <w:r w:rsidR="00761DEF">
          <w:rPr>
            <w:rFonts w:ascii="Times New Roman" w:eastAsia="Times New Roman" w:hAnsi="Times New Roman" w:cs="Times New Roman"/>
            <w:sz w:val="20"/>
            <w:szCs w:val="20"/>
          </w:rPr>
          <w:t>. As</w:t>
        </w:r>
      </w:ins>
      <w:r w:rsidRPr="00FD7A1A">
        <w:rPr>
          <w:rFonts w:ascii="Times New Roman" w:eastAsia="Times New Roman" w:hAnsi="Times New Roman" w:cs="Times New Roman"/>
          <w:sz w:val="20"/>
          <w:szCs w:val="20"/>
        </w:rPr>
        <w:t xml:space="preserve"> a rule of thumb use about 30% of the memory and about 1/3 of total cores for executor.</w:t>
      </w:r>
    </w:p>
    <w:p w:rsidR="000368C2" w:rsidRPr="00FD7A1A" w:rsidRDefault="00CC3160">
      <w:pPr>
        <w:pStyle w:val="normal0"/>
        <w:numPr>
          <w:ilvl w:val="1"/>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One task is taking too long and other tasks finish quickly or </w:t>
      </w:r>
      <w:ins w:id="392" w:author="chotta-safe" w:date="2017-03-04T13:30:00Z">
        <w:r w:rsidR="00761DEF">
          <w:rPr>
            <w:rFonts w:ascii="Times New Roman" w:eastAsia="Times New Roman" w:hAnsi="Times New Roman" w:cs="Times New Roman"/>
            <w:sz w:val="20"/>
            <w:szCs w:val="20"/>
          </w:rPr>
          <w:t>s</w:t>
        </w:r>
      </w:ins>
      <w:del w:id="393" w:author="chotta-safe" w:date="2017-03-04T13:30:00Z">
        <w:r w:rsidRPr="00FD7A1A" w:rsidDel="00761DEF">
          <w:rPr>
            <w:rFonts w:ascii="Times New Roman" w:eastAsia="Times New Roman" w:hAnsi="Times New Roman" w:cs="Times New Roman"/>
            <w:sz w:val="20"/>
            <w:szCs w:val="20"/>
          </w:rPr>
          <w:delText>S</w:delText>
        </w:r>
      </w:del>
      <w:r w:rsidRPr="00FD7A1A">
        <w:rPr>
          <w:rFonts w:ascii="Times New Roman" w:eastAsia="Times New Roman" w:hAnsi="Times New Roman" w:cs="Times New Roman"/>
          <w:sz w:val="20"/>
          <w:szCs w:val="20"/>
        </w:rPr>
        <w:t>low jobs on Join/Shuffle</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ab/>
        <w:t xml:space="preserve">Skewed data results in skewed partition which ultimately results in skewed RDD. What should </w:t>
      </w:r>
      <w:del w:id="394" w:author="chotta-safe" w:date="2017-03-04T13:30:00Z">
        <w:r w:rsidRPr="00FD7A1A" w:rsidDel="00761DEF">
          <w:rPr>
            <w:rFonts w:ascii="Times New Roman" w:eastAsia="Times New Roman" w:hAnsi="Times New Roman" w:cs="Times New Roman"/>
            <w:sz w:val="20"/>
            <w:szCs w:val="20"/>
          </w:rPr>
          <w:delText xml:space="preserve">we </w:delText>
        </w:r>
      </w:del>
      <w:ins w:id="395" w:author="chotta-safe" w:date="2017-03-04T13:30:00Z">
        <w:r w:rsidR="00761DEF">
          <w:rPr>
            <w:rFonts w:ascii="Times New Roman" w:eastAsia="Times New Roman" w:hAnsi="Times New Roman" w:cs="Times New Roman"/>
            <w:sz w:val="20"/>
            <w:szCs w:val="20"/>
          </w:rPr>
          <w:t>you</w:t>
        </w:r>
        <w:r w:rsidR="00761DEF" w:rsidRPr="00FD7A1A">
          <w:rPr>
            <w:rFonts w:ascii="Times New Roman" w:eastAsia="Times New Roman" w:hAnsi="Times New Roman" w:cs="Times New Roman"/>
            <w:sz w:val="20"/>
            <w:szCs w:val="20"/>
          </w:rPr>
          <w:t xml:space="preserve"> </w:t>
        </w:r>
      </w:ins>
      <w:r w:rsidRPr="00FD7A1A">
        <w:rPr>
          <w:rFonts w:ascii="Times New Roman" w:eastAsia="Times New Roman" w:hAnsi="Times New Roman" w:cs="Times New Roman"/>
          <w:sz w:val="20"/>
          <w:szCs w:val="20"/>
        </w:rPr>
        <w:t>do?</w:t>
      </w:r>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ab/>
        <w:t>RePartition, so that keys are distributed</w:t>
      </w:r>
      <w:r w:rsidRPr="00FD7A1A">
        <w:rPr>
          <w:rFonts w:ascii="Times New Roman" w:eastAsia="Times New Roman" w:hAnsi="Times New Roman" w:cs="Times New Roman"/>
          <w:sz w:val="20"/>
          <w:szCs w:val="20"/>
        </w:rPr>
        <w:tab/>
      </w:r>
    </w:p>
    <w:p w:rsidR="000368C2" w:rsidRPr="00FD7A1A" w:rsidRDefault="00CC3160">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We replicate the data in the small rdd N times by creating a new key (original_key, v) where v takes values between 0 and N. The value does not change, i.e. it is the same value that was associated to the original key.</w:t>
      </w:r>
    </w:p>
    <w:p w:rsidR="000368C2" w:rsidRPr="00FD7A1A" w:rsidRDefault="00CC3160">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We take the large skewed rdd and modify the key to add some randomness (called salting) by doing (original_key, random_int) where random_int takes a value between 0 and N. Note that in this case we are NOT replicating the data in the large rdd. We are simply splitting the keys so that values associated to the same original key are now split into N buckets.</w:t>
      </w:r>
    </w:p>
    <w:p w:rsidR="000368C2" w:rsidRPr="00FD7A1A" w:rsidRDefault="00CC3160">
      <w:pPr>
        <w:pStyle w:val="normal0"/>
        <w:numPr>
          <w:ilvl w:val="0"/>
          <w:numId w:val="3"/>
        </w:numPr>
        <w:spacing w:after="0"/>
        <w:ind w:hanging="360"/>
        <w:contextualSpacing/>
        <w:rPr>
          <w:sz w:val="20"/>
          <w:szCs w:val="20"/>
        </w:rPr>
      </w:pPr>
      <w:r w:rsidRPr="00FD7A1A">
        <w:rPr>
          <w:rFonts w:ascii="Times New Roman" w:eastAsia="Times New Roman" w:hAnsi="Times New Roman" w:cs="Times New Roman"/>
          <w:sz w:val="20"/>
          <w:szCs w:val="20"/>
        </w:rPr>
        <w:t>Finally, we perform the join between these datasets.</w:t>
      </w:r>
    </w:p>
    <w:p w:rsidR="000368C2" w:rsidRPr="00FD7A1A" w:rsidRDefault="00CC3160">
      <w:pPr>
        <w:pStyle w:val="normal0"/>
        <w:numPr>
          <w:ilvl w:val="0"/>
          <w:numId w:val="3"/>
        </w:numPr>
        <w:ind w:hanging="360"/>
        <w:contextualSpacing/>
        <w:rPr>
          <w:sz w:val="20"/>
          <w:szCs w:val="20"/>
        </w:rPr>
      </w:pPr>
      <w:r w:rsidRPr="00FD7A1A">
        <w:rPr>
          <w:rFonts w:ascii="Times New Roman" w:eastAsia="Times New Roman" w:hAnsi="Times New Roman" w:cs="Times New Roman"/>
          <w:sz w:val="20"/>
          <w:szCs w:val="20"/>
        </w:rPr>
        <w:t>We remove the random_int from the key to have the final result of the join.</w:t>
      </w:r>
    </w:p>
    <w:p w:rsidR="000368C2" w:rsidRPr="00FD7A1A" w:rsidRDefault="000368C2">
      <w:pPr>
        <w:pStyle w:val="normal0"/>
        <w:ind w:left="1080"/>
        <w:rPr>
          <w:sz w:val="20"/>
          <w:szCs w:val="20"/>
        </w:rPr>
      </w:pPr>
    </w:p>
    <w:p w:rsidR="000368C2" w:rsidRPr="00FD7A1A" w:rsidRDefault="00AE7DAD">
      <w:pPr>
        <w:pStyle w:val="normal0"/>
        <w:numPr>
          <w:ilvl w:val="1"/>
          <w:numId w:val="4"/>
        </w:numPr>
        <w:spacing w:after="0"/>
        <w:ind w:hanging="360"/>
        <w:contextualSpacing/>
        <w:rPr>
          <w:rFonts w:ascii="Times New Roman" w:eastAsia="Times New Roman" w:hAnsi="Times New Roman" w:cs="Times New Roman"/>
          <w:sz w:val="20"/>
          <w:szCs w:val="20"/>
        </w:rPr>
      </w:pPr>
      <w:r w:rsidRPr="00AE7DAD">
        <w:rPr>
          <w:rFonts w:ascii="Courier New" w:eastAsia="Times New Roman" w:hAnsi="Courier New" w:cs="Courier New"/>
          <w:sz w:val="20"/>
          <w:szCs w:val="20"/>
          <w:rPrChange w:id="396" w:author="chotta-safe" w:date="2017-03-04T13:35:00Z">
            <w:rPr>
              <w:rFonts w:ascii="Times New Roman" w:eastAsia="Times New Roman" w:hAnsi="Times New Roman" w:cs="Times New Roman"/>
              <w:sz w:val="20"/>
              <w:szCs w:val="20"/>
            </w:rPr>
          </w:rPrChange>
        </w:rPr>
        <w:t>Application failure: java.lang.IllegalArgumentException: Size exceeds Integer.MAX_VALUE</w:t>
      </w:r>
      <w:r w:rsidR="00CC3160" w:rsidRPr="00FD7A1A">
        <w:rPr>
          <w:rFonts w:ascii="Times New Roman" w:eastAsia="Times New Roman" w:hAnsi="Times New Roman" w:cs="Times New Roman"/>
          <w:sz w:val="20"/>
          <w:szCs w:val="20"/>
        </w:rPr>
        <w:t xml:space="preserve">. </w:t>
      </w:r>
      <w:del w:id="397" w:author="chotta-safe" w:date="2017-03-04T13:34:00Z">
        <w:r w:rsidR="00CC3160" w:rsidRPr="00FD7A1A" w:rsidDel="00761DEF">
          <w:rPr>
            <w:rFonts w:ascii="Times New Roman" w:eastAsia="Times New Roman" w:hAnsi="Times New Roman" w:cs="Times New Roman"/>
            <w:sz w:val="20"/>
            <w:szCs w:val="20"/>
          </w:rPr>
          <w:delText xml:space="preserve">Why </w:delText>
        </w:r>
      </w:del>
      <w:ins w:id="398" w:author="chotta-safe" w:date="2017-03-04T13:34:00Z">
        <w:r w:rsidR="00761DEF">
          <w:rPr>
            <w:rFonts w:ascii="Times New Roman" w:eastAsia="Times New Roman" w:hAnsi="Times New Roman" w:cs="Times New Roman"/>
            <w:sz w:val="20"/>
            <w:szCs w:val="20"/>
          </w:rPr>
          <w:t>This occurs</w:t>
        </w:r>
        <w:r w:rsidR="00761DEF" w:rsidRPr="00FD7A1A">
          <w:rPr>
            <w:rFonts w:ascii="Times New Roman" w:eastAsia="Times New Roman" w:hAnsi="Times New Roman" w:cs="Times New Roman"/>
            <w:sz w:val="20"/>
            <w:szCs w:val="20"/>
          </w:rPr>
          <w:t xml:space="preserve"> </w:t>
        </w:r>
      </w:ins>
      <w:r w:rsidR="00CC3160" w:rsidRPr="00FD7A1A">
        <w:rPr>
          <w:rFonts w:ascii="Times New Roman" w:eastAsia="Times New Roman" w:hAnsi="Times New Roman" w:cs="Times New Roman"/>
          <w:sz w:val="20"/>
          <w:szCs w:val="20"/>
        </w:rPr>
        <w:t xml:space="preserve">because </w:t>
      </w:r>
      <w:ins w:id="399" w:author="chotta-safe" w:date="2017-03-04T13:34:00Z">
        <w:r w:rsidR="00761DEF">
          <w:rPr>
            <w:rFonts w:ascii="Times New Roman" w:eastAsia="Times New Roman" w:hAnsi="Times New Roman" w:cs="Times New Roman"/>
            <w:sz w:val="20"/>
            <w:szCs w:val="20"/>
          </w:rPr>
          <w:t>n</w:t>
        </w:r>
      </w:ins>
      <w:del w:id="400" w:author="chotta-safe" w:date="2017-03-04T13:34:00Z">
        <w:r w:rsidR="00CC3160" w:rsidRPr="00FD7A1A" w:rsidDel="00761DEF">
          <w:rPr>
            <w:rFonts w:ascii="Times New Roman" w:eastAsia="Times New Roman" w:hAnsi="Times New Roman" w:cs="Times New Roman"/>
            <w:sz w:val="20"/>
            <w:szCs w:val="20"/>
          </w:rPr>
          <w:delText>N</w:delText>
        </w:r>
      </w:del>
      <w:r w:rsidR="00CC3160" w:rsidRPr="00FD7A1A">
        <w:rPr>
          <w:rFonts w:ascii="Times New Roman" w:eastAsia="Times New Roman" w:hAnsi="Times New Roman" w:cs="Times New Roman"/>
          <w:sz w:val="20"/>
          <w:szCs w:val="20"/>
        </w:rPr>
        <w:t xml:space="preserve">o Spark shuffle block can be greater than 2 GB. So this issue </w:t>
      </w:r>
      <w:del w:id="401" w:author="chotta-safe" w:date="2017-03-04T13:34:00Z">
        <w:r w:rsidR="00CC3160" w:rsidRPr="00FD7A1A" w:rsidDel="00761DEF">
          <w:rPr>
            <w:rFonts w:ascii="Times New Roman" w:eastAsia="Times New Roman" w:hAnsi="Times New Roman" w:cs="Times New Roman"/>
            <w:sz w:val="20"/>
            <w:szCs w:val="20"/>
          </w:rPr>
          <w:delText>arrise</w:delText>
        </w:r>
      </w:del>
      <w:ins w:id="402" w:author="chotta-safe" w:date="2017-03-04T13:34:00Z">
        <w:r w:rsidR="00761DEF" w:rsidRPr="00FD7A1A">
          <w:rPr>
            <w:rFonts w:ascii="Times New Roman" w:eastAsia="Times New Roman" w:hAnsi="Times New Roman" w:cs="Times New Roman"/>
            <w:sz w:val="20"/>
            <w:szCs w:val="20"/>
          </w:rPr>
          <w:t>arise</w:t>
        </w:r>
        <w:r w:rsidR="00761DEF">
          <w:rPr>
            <w:rFonts w:ascii="Times New Roman" w:eastAsia="Times New Roman" w:hAnsi="Times New Roman" w:cs="Times New Roman"/>
            <w:sz w:val="20"/>
            <w:szCs w:val="20"/>
          </w:rPr>
          <w:t>s</w:t>
        </w:r>
      </w:ins>
      <w:r w:rsidR="00CC3160" w:rsidRPr="00FD7A1A">
        <w:rPr>
          <w:rFonts w:ascii="Times New Roman" w:eastAsia="Times New Roman" w:hAnsi="Times New Roman" w:cs="Times New Roman"/>
          <w:sz w:val="20"/>
          <w:szCs w:val="20"/>
        </w:rPr>
        <w:t xml:space="preserve"> when you shuffle and cache</w:t>
      </w:r>
      <w:ins w:id="403" w:author="chotta-safe" w:date="2017-03-04T13:37:00Z">
        <w:r w:rsidR="009010C3">
          <w:rPr>
            <w:rFonts w:ascii="Times New Roman" w:eastAsia="Times New Roman" w:hAnsi="Times New Roman" w:cs="Times New Roman"/>
            <w:sz w:val="20"/>
            <w:szCs w:val="20"/>
          </w:rPr>
          <w:t>.</w:t>
        </w:r>
      </w:ins>
      <w:r w:rsidR="00CC3160" w:rsidRPr="00FD7A1A">
        <w:rPr>
          <w:rFonts w:ascii="Times New Roman" w:eastAsia="Times New Roman" w:hAnsi="Times New Roman" w:cs="Times New Roman"/>
          <w:sz w:val="20"/>
          <w:szCs w:val="20"/>
        </w:rPr>
        <w:t xml:space="preserve"> </w:t>
      </w:r>
      <w:ins w:id="404" w:author="chotta-safe" w:date="2017-03-04T13:37:00Z">
        <w:r w:rsidR="009010C3">
          <w:rPr>
            <w:rFonts w:ascii="Times New Roman" w:eastAsia="Times New Roman" w:hAnsi="Times New Roman" w:cs="Times New Roman"/>
            <w:sz w:val="20"/>
            <w:szCs w:val="20"/>
          </w:rPr>
          <w:t xml:space="preserve">It is </w:t>
        </w:r>
      </w:ins>
      <w:del w:id="405" w:author="chotta-safe" w:date="2017-03-04T13:37:00Z">
        <w:r w:rsidR="00CC3160" w:rsidRPr="00FD7A1A" w:rsidDel="009010C3">
          <w:rPr>
            <w:rFonts w:ascii="Times New Roman" w:eastAsia="Times New Roman" w:hAnsi="Times New Roman" w:cs="Times New Roman"/>
            <w:sz w:val="20"/>
            <w:szCs w:val="20"/>
          </w:rPr>
          <w:delText>Especially</w:delText>
        </w:r>
      </w:del>
      <w:ins w:id="406" w:author="chotta-safe" w:date="2017-03-04T13:37:00Z">
        <w:r w:rsidR="009010C3" w:rsidRPr="00FD7A1A">
          <w:rPr>
            <w:rFonts w:ascii="Times New Roman" w:eastAsia="Times New Roman" w:hAnsi="Times New Roman" w:cs="Times New Roman"/>
            <w:sz w:val="20"/>
            <w:szCs w:val="20"/>
          </w:rPr>
          <w:t>especially</w:t>
        </w:r>
      </w:ins>
      <w:r w:rsidR="00CC3160" w:rsidRPr="00FD7A1A">
        <w:rPr>
          <w:rFonts w:ascii="Times New Roman" w:eastAsia="Times New Roman" w:hAnsi="Times New Roman" w:cs="Times New Roman"/>
          <w:sz w:val="20"/>
          <w:szCs w:val="20"/>
        </w:rPr>
        <w:t xml:space="preserve"> problematic </w:t>
      </w:r>
      <w:del w:id="407" w:author="chotta-safe" w:date="2017-03-04T13:37:00Z">
        <w:r w:rsidR="00CC3160" w:rsidRPr="00FD7A1A" w:rsidDel="009010C3">
          <w:rPr>
            <w:rFonts w:ascii="Times New Roman" w:eastAsia="Times New Roman" w:hAnsi="Times New Roman" w:cs="Times New Roman"/>
            <w:sz w:val="20"/>
            <w:szCs w:val="20"/>
          </w:rPr>
          <w:delText xml:space="preserve">for </w:delText>
        </w:r>
      </w:del>
      <w:ins w:id="408" w:author="chotta-safe" w:date="2017-03-04T13:37:00Z">
        <w:r w:rsidR="009010C3">
          <w:rPr>
            <w:rFonts w:ascii="Times New Roman" w:eastAsia="Times New Roman" w:hAnsi="Times New Roman" w:cs="Times New Roman"/>
            <w:sz w:val="20"/>
            <w:szCs w:val="20"/>
          </w:rPr>
          <w:t>in</w:t>
        </w:r>
        <w:r w:rsidR="009010C3" w:rsidRPr="00FD7A1A">
          <w:rPr>
            <w:rFonts w:ascii="Times New Roman" w:eastAsia="Times New Roman" w:hAnsi="Times New Roman" w:cs="Times New Roman"/>
            <w:sz w:val="20"/>
            <w:szCs w:val="20"/>
          </w:rPr>
          <w:t xml:space="preserve"> </w:t>
        </w:r>
      </w:ins>
      <w:r w:rsidR="00CC3160" w:rsidRPr="00FD7A1A">
        <w:rPr>
          <w:rFonts w:ascii="Times New Roman" w:eastAsia="Times New Roman" w:hAnsi="Times New Roman" w:cs="Times New Roman"/>
          <w:sz w:val="20"/>
          <w:szCs w:val="20"/>
        </w:rPr>
        <w:t>Spark</w:t>
      </w:r>
      <w:del w:id="409" w:author="chotta-safe" w:date="2017-03-04T13:37:00Z">
        <w:r w:rsidR="00CC3160" w:rsidRPr="00FD7A1A" w:rsidDel="009010C3">
          <w:rPr>
            <w:rFonts w:ascii="Times New Roman" w:eastAsia="Times New Roman" w:hAnsi="Times New Roman" w:cs="Times New Roman"/>
            <w:sz w:val="20"/>
            <w:szCs w:val="20"/>
          </w:rPr>
          <w:delText xml:space="preserve"> </w:delText>
        </w:r>
      </w:del>
      <w:r w:rsidR="00CC3160" w:rsidRPr="00FD7A1A">
        <w:rPr>
          <w:rFonts w:ascii="Times New Roman" w:eastAsia="Times New Roman" w:hAnsi="Times New Roman" w:cs="Times New Roman"/>
          <w:sz w:val="20"/>
          <w:szCs w:val="20"/>
        </w:rPr>
        <w:t xml:space="preserve">SQL as </w:t>
      </w:r>
      <w:ins w:id="410" w:author="chotta-safe" w:date="2017-03-04T13:38:00Z">
        <w:r w:rsidR="009010C3">
          <w:rPr>
            <w:rFonts w:ascii="Times New Roman" w:eastAsia="Times New Roman" w:hAnsi="Times New Roman" w:cs="Times New Roman"/>
            <w:sz w:val="20"/>
            <w:szCs w:val="20"/>
          </w:rPr>
          <w:t xml:space="preserve">the </w:t>
        </w:r>
      </w:ins>
      <w:r w:rsidR="00CC3160" w:rsidRPr="00FD7A1A">
        <w:rPr>
          <w:rFonts w:ascii="Times New Roman" w:eastAsia="Times New Roman" w:hAnsi="Times New Roman" w:cs="Times New Roman"/>
          <w:sz w:val="20"/>
          <w:szCs w:val="20"/>
        </w:rPr>
        <w:t xml:space="preserve">Default number of partitions to use when doing shuffles is 200. This low number of partitions leads to high shuffle block size </w:t>
      </w:r>
      <w:ins w:id="411" w:author="chotta-safe" w:date="2017-03-04T13:38:00Z">
        <w:r w:rsidR="009010C3">
          <w:rPr>
            <w:rFonts w:ascii="Times New Roman" w:eastAsia="Times New Roman" w:hAnsi="Times New Roman" w:cs="Times New Roman"/>
            <w:sz w:val="20"/>
            <w:szCs w:val="20"/>
          </w:rPr>
          <w:t>particularly</w:t>
        </w:r>
      </w:ins>
      <w:del w:id="412" w:author="chotta-safe" w:date="2017-03-04T13:38:00Z">
        <w:r w:rsidR="00CC3160" w:rsidRPr="00FD7A1A" w:rsidDel="009010C3">
          <w:rPr>
            <w:rFonts w:ascii="Times New Roman" w:eastAsia="Times New Roman" w:hAnsi="Times New Roman" w:cs="Times New Roman"/>
            <w:sz w:val="20"/>
            <w:szCs w:val="20"/>
          </w:rPr>
          <w:delText xml:space="preserve">specially </w:delText>
        </w:r>
      </w:del>
      <w:r w:rsidR="00CC3160" w:rsidRPr="00FD7A1A">
        <w:rPr>
          <w:rFonts w:ascii="Times New Roman" w:eastAsia="Times New Roman" w:hAnsi="Times New Roman" w:cs="Times New Roman"/>
          <w:sz w:val="20"/>
          <w:szCs w:val="20"/>
        </w:rPr>
        <w:t xml:space="preserve">when you join the data in </w:t>
      </w:r>
      <w:del w:id="413" w:author="chotta-safe" w:date="2017-03-04T13:35:00Z">
        <w:r w:rsidR="00CC3160" w:rsidRPr="00FD7A1A" w:rsidDel="00761DEF">
          <w:rPr>
            <w:rFonts w:ascii="Times New Roman" w:eastAsia="Times New Roman" w:hAnsi="Times New Roman" w:cs="Times New Roman"/>
            <w:sz w:val="20"/>
            <w:szCs w:val="20"/>
          </w:rPr>
          <w:delText>spark sql</w:delText>
        </w:r>
      </w:del>
      <w:ins w:id="414" w:author="chotta-safe" w:date="2017-03-04T13:35:00Z">
        <w:r w:rsidR="00761DEF">
          <w:rPr>
            <w:rFonts w:ascii="Times New Roman" w:eastAsia="Times New Roman" w:hAnsi="Times New Roman" w:cs="Times New Roman"/>
            <w:sz w:val="20"/>
            <w:szCs w:val="20"/>
          </w:rPr>
          <w:t>SparkSQL</w:t>
        </w:r>
      </w:ins>
      <w:r w:rsidR="00CC3160" w:rsidRPr="00FD7A1A">
        <w:rPr>
          <w:rFonts w:ascii="Times New Roman" w:eastAsia="Times New Roman" w:hAnsi="Times New Roman" w:cs="Times New Roman"/>
          <w:sz w:val="20"/>
          <w:szCs w:val="20"/>
        </w:rPr>
        <w:t xml:space="preserve">. So what should </w:t>
      </w:r>
      <w:del w:id="415" w:author="chotta-safe" w:date="2017-03-04T13:35:00Z">
        <w:r w:rsidR="00CC3160" w:rsidRPr="00FD7A1A" w:rsidDel="00761DEF">
          <w:rPr>
            <w:rFonts w:ascii="Times New Roman" w:eastAsia="Times New Roman" w:hAnsi="Times New Roman" w:cs="Times New Roman"/>
            <w:sz w:val="20"/>
            <w:szCs w:val="20"/>
          </w:rPr>
          <w:delText xml:space="preserve">we </w:delText>
        </w:r>
      </w:del>
      <w:ins w:id="416" w:author="chotta-safe" w:date="2017-03-04T13:35:00Z">
        <w:r w:rsidR="00761DEF">
          <w:rPr>
            <w:rFonts w:ascii="Times New Roman" w:eastAsia="Times New Roman" w:hAnsi="Times New Roman" w:cs="Times New Roman"/>
            <w:sz w:val="20"/>
            <w:szCs w:val="20"/>
          </w:rPr>
          <w:t>you</w:t>
        </w:r>
        <w:r w:rsidR="00761DEF" w:rsidRPr="00FD7A1A">
          <w:rPr>
            <w:rFonts w:ascii="Times New Roman" w:eastAsia="Times New Roman" w:hAnsi="Times New Roman" w:cs="Times New Roman"/>
            <w:sz w:val="20"/>
            <w:szCs w:val="20"/>
          </w:rPr>
          <w:t xml:space="preserve"> </w:t>
        </w:r>
      </w:ins>
      <w:r w:rsidR="00CC3160" w:rsidRPr="00FD7A1A">
        <w:rPr>
          <w:rFonts w:ascii="Times New Roman" w:eastAsia="Times New Roman" w:hAnsi="Times New Roman" w:cs="Times New Roman"/>
          <w:sz w:val="20"/>
          <w:szCs w:val="20"/>
        </w:rPr>
        <w:t xml:space="preserve">do? </w:t>
      </w:r>
      <w:ins w:id="417" w:author="chotta-safe" w:date="2017-03-04T13:40:00Z">
        <w:r w:rsidR="009010C3">
          <w:rPr>
            <w:rFonts w:ascii="Times New Roman" w:eastAsia="Times New Roman" w:hAnsi="Times New Roman" w:cs="Times New Roman"/>
            <w:sz w:val="20"/>
            <w:szCs w:val="20"/>
          </w:rPr>
          <w:t>(THIS NEEDS REVISION)</w:t>
        </w:r>
      </w:ins>
    </w:p>
    <w:p w:rsidR="000368C2" w:rsidRPr="00FD7A1A" w:rsidRDefault="00CC3160">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Increase the number of partitions  Thereby, reducing the average partition size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In Spark SQL, increase the value of spark.sql.shuffle.partitions (</w:t>
      </w:r>
      <w:ins w:id="418" w:author="chotta-safe" w:date="2017-03-04T13:40:00Z">
        <w:r w:rsidR="009010C3">
          <w:rPr>
            <w:rFonts w:ascii="Times New Roman" w:eastAsia="Times New Roman" w:hAnsi="Times New Roman" w:cs="Times New Roman"/>
            <w:sz w:val="20"/>
            <w:szCs w:val="20"/>
          </w:rPr>
          <w:t>r</w:t>
        </w:r>
      </w:ins>
      <w:del w:id="419" w:author="chotta-safe" w:date="2017-03-04T13:40:00Z">
        <w:r w:rsidRPr="00FD7A1A" w:rsidDel="009010C3">
          <w:rPr>
            <w:rFonts w:ascii="Times New Roman" w:eastAsia="Times New Roman" w:hAnsi="Times New Roman" w:cs="Times New Roman"/>
            <w:sz w:val="20"/>
            <w:szCs w:val="20"/>
          </w:rPr>
          <w:delText>R</w:delText>
        </w:r>
      </w:del>
      <w:r w:rsidRPr="00FD7A1A">
        <w:rPr>
          <w:rFonts w:ascii="Times New Roman" w:eastAsia="Times New Roman" w:hAnsi="Times New Roman" w:cs="Times New Roman"/>
          <w:sz w:val="20"/>
          <w:szCs w:val="20"/>
        </w:rPr>
        <w:t>ule of thumb is around 128 MB per partition).If</w:t>
      </w:r>
      <w:ins w:id="420" w:author="chotta-safe" w:date="2017-03-04T13:42:00Z">
        <w:r w:rsidR="009010C3">
          <w:rPr>
            <w:rFonts w:ascii="Times New Roman" w:eastAsia="Times New Roman" w:hAnsi="Times New Roman" w:cs="Times New Roman"/>
            <w:sz w:val="20"/>
            <w:szCs w:val="20"/>
          </w:rPr>
          <w:t xml:space="preserve"> the</w:t>
        </w:r>
      </w:ins>
      <w:r w:rsidRPr="00FD7A1A">
        <w:rPr>
          <w:rFonts w:ascii="Times New Roman" w:eastAsia="Times New Roman" w:hAnsi="Times New Roman" w:cs="Times New Roman"/>
          <w:sz w:val="20"/>
          <w:szCs w:val="20"/>
        </w:rPr>
        <w:t xml:space="preserve"> </w:t>
      </w:r>
      <w:ins w:id="421" w:author="chotta-safe" w:date="2017-03-04T13:40:00Z">
        <w:r w:rsidR="009010C3">
          <w:rPr>
            <w:rFonts w:ascii="Times New Roman" w:eastAsia="Times New Roman" w:hAnsi="Times New Roman" w:cs="Times New Roman"/>
            <w:sz w:val="20"/>
            <w:szCs w:val="20"/>
          </w:rPr>
          <w:t xml:space="preserve">number of </w:t>
        </w:r>
      </w:ins>
      <w:del w:id="422" w:author="chotta-safe" w:date="2017-03-04T13:40:00Z">
        <w:r w:rsidRPr="00FD7A1A" w:rsidDel="009010C3">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partitions &lt; 2000, but close, bump to just &gt; 2000 (Spark uses a different data structure for bookkeeping during shuffles, when the number of partitions is less than 2000, vs. more than 2000</w:t>
      </w:r>
      <w:del w:id="423" w:author="chotta-safe" w:date="2017-03-04T13:41:00Z">
        <w:r w:rsidRPr="00FD7A1A" w:rsidDel="009010C3">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w:t>
      </w:r>
      <w:ins w:id="424" w:author="chotta-safe" w:date="2017-03-04T13:41:00Z">
        <w:r w:rsidR="009010C3">
          <w:rPr>
            <w:rFonts w:ascii="Times New Roman" w:eastAsia="Times New Roman" w:hAnsi="Times New Roman" w:cs="Times New Roman"/>
            <w:sz w:val="20"/>
            <w:szCs w:val="20"/>
          </w:rPr>
          <w:t>.</w:t>
        </w:r>
      </w:ins>
    </w:p>
    <w:p w:rsidR="000368C2" w:rsidRPr="00FD7A1A" w:rsidRDefault="00CC3160">
      <w:pPr>
        <w:pStyle w:val="normal0"/>
        <w:ind w:left="1080"/>
        <w:rPr>
          <w:sz w:val="20"/>
          <w:szCs w:val="20"/>
        </w:rPr>
      </w:pPr>
      <w:r w:rsidRPr="00FD7A1A">
        <w:rPr>
          <w:rFonts w:ascii="Times New Roman" w:eastAsia="Times New Roman" w:hAnsi="Times New Roman" w:cs="Times New Roman"/>
          <w:sz w:val="20"/>
          <w:szCs w:val="20"/>
        </w:rPr>
        <w:tab/>
      </w:r>
      <w:r w:rsidRPr="00FD7A1A">
        <w:rPr>
          <w:rFonts w:ascii="Times New Roman" w:eastAsia="Times New Roman" w:hAnsi="Times New Roman" w:cs="Times New Roman"/>
          <w:sz w:val="20"/>
          <w:szCs w:val="20"/>
        </w:rPr>
        <w:tab/>
        <w:t xml:space="preserve">• In regular Spark applications, use </w:t>
      </w:r>
      <w:proofErr w:type="gramStart"/>
      <w:r w:rsidRPr="00FD7A1A">
        <w:rPr>
          <w:rFonts w:ascii="Times New Roman" w:eastAsia="Times New Roman" w:hAnsi="Times New Roman" w:cs="Times New Roman"/>
          <w:sz w:val="20"/>
          <w:szCs w:val="20"/>
        </w:rPr>
        <w:t>rdd.repartition()</w:t>
      </w:r>
      <w:proofErr w:type="gramEnd"/>
    </w:p>
    <w:p w:rsidR="000368C2" w:rsidRPr="00FD7A1A" w:rsidRDefault="00CC3160">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Get rid of skew in your data. Example: If the total </w:t>
      </w:r>
      <w:del w:id="425" w:author="chotta-safe" w:date="2017-03-04T13:41:00Z">
        <w:r w:rsidRPr="00FD7A1A" w:rsidDel="009010C3">
          <w:rPr>
            <w:rFonts w:ascii="Times New Roman" w:eastAsia="Times New Roman" w:hAnsi="Times New Roman" w:cs="Times New Roman"/>
            <w:sz w:val="20"/>
            <w:szCs w:val="20"/>
          </w:rPr>
          <w:delText>sales of AAPL stock is</w:delText>
        </w:r>
      </w:del>
      <w:ins w:id="426" w:author="chotta-safe" w:date="2017-03-04T13:41:00Z">
        <w:r w:rsidR="009010C3" w:rsidRPr="00FD7A1A">
          <w:rPr>
            <w:rFonts w:ascii="Times New Roman" w:eastAsia="Times New Roman" w:hAnsi="Times New Roman" w:cs="Times New Roman"/>
            <w:sz w:val="20"/>
            <w:szCs w:val="20"/>
          </w:rPr>
          <w:t>sales of AAPL stock are</w:t>
        </w:r>
      </w:ins>
      <w:r w:rsidRPr="00FD7A1A">
        <w:rPr>
          <w:rFonts w:ascii="Times New Roman" w:eastAsia="Times New Roman" w:hAnsi="Times New Roman" w:cs="Times New Roman"/>
          <w:sz w:val="20"/>
          <w:szCs w:val="20"/>
        </w:rPr>
        <w:t xml:space="preserve"> 20 of the </w:t>
      </w:r>
      <w:r w:rsidRPr="00FD7A1A">
        <w:rPr>
          <w:rFonts w:ascii="Times New Roman" w:eastAsia="Times New Roman" w:hAnsi="Times New Roman" w:cs="Times New Roman"/>
          <w:sz w:val="20"/>
          <w:szCs w:val="20"/>
        </w:rPr>
        <w:lastRenderedPageBreak/>
        <w:t xml:space="preserve">total sales, AAPL data is skewed. Thus adding few random key helps to create </w:t>
      </w:r>
      <w:del w:id="427" w:author="chotta-safe" w:date="2017-03-04T13:41:00Z">
        <w:r w:rsidRPr="00FD7A1A" w:rsidDel="009010C3">
          <w:rPr>
            <w:rFonts w:ascii="Times New Roman" w:eastAsia="Times New Roman" w:hAnsi="Times New Roman" w:cs="Times New Roman"/>
            <w:sz w:val="20"/>
            <w:szCs w:val="20"/>
          </w:rPr>
          <w:delText>distribued</w:delText>
        </w:r>
      </w:del>
      <w:ins w:id="428" w:author="chotta-safe" w:date="2017-03-04T13:41:00Z">
        <w:r w:rsidR="009010C3" w:rsidRPr="00FD7A1A">
          <w:rPr>
            <w:rFonts w:ascii="Times New Roman" w:eastAsia="Times New Roman" w:hAnsi="Times New Roman" w:cs="Times New Roman"/>
            <w:sz w:val="20"/>
            <w:szCs w:val="20"/>
          </w:rPr>
          <w:t>distributed</w:t>
        </w:r>
      </w:ins>
      <w:r w:rsidRPr="00FD7A1A">
        <w:rPr>
          <w:rFonts w:ascii="Times New Roman" w:eastAsia="Times New Roman" w:hAnsi="Times New Roman" w:cs="Times New Roman"/>
          <w:sz w:val="20"/>
          <w:szCs w:val="20"/>
        </w:rPr>
        <w:t xml:space="preserve"> keys which resolves the problem of skew </w:t>
      </w:r>
      <w:ins w:id="429" w:author="chotta-safe" w:date="2017-03-04T13:41:00Z">
        <w:r w:rsidR="009010C3">
          <w:rPr>
            <w:rFonts w:ascii="Times New Roman" w:eastAsia="Times New Roman" w:hAnsi="Times New Roman" w:cs="Times New Roman"/>
            <w:sz w:val="20"/>
            <w:szCs w:val="20"/>
          </w:rPr>
          <w:t xml:space="preserve">in </w:t>
        </w:r>
      </w:ins>
      <w:r w:rsidRPr="00FD7A1A">
        <w:rPr>
          <w:rFonts w:ascii="Times New Roman" w:eastAsia="Times New Roman" w:hAnsi="Times New Roman" w:cs="Times New Roman"/>
          <w:sz w:val="20"/>
          <w:szCs w:val="20"/>
        </w:rPr>
        <w:t xml:space="preserve">data. Aggregate the keys at the end say AAPL0, AAPL1, </w:t>
      </w:r>
      <w:proofErr w:type="gramStart"/>
      <w:r w:rsidRPr="00FD7A1A">
        <w:rPr>
          <w:rFonts w:ascii="Times New Roman" w:eastAsia="Times New Roman" w:hAnsi="Times New Roman" w:cs="Times New Roman"/>
          <w:sz w:val="20"/>
          <w:szCs w:val="20"/>
        </w:rPr>
        <w:t>AAPL2</w:t>
      </w:r>
      <w:proofErr w:type="gramEnd"/>
      <w:r w:rsidRPr="00FD7A1A">
        <w:rPr>
          <w:rFonts w:ascii="Times New Roman" w:eastAsia="Times New Roman" w:hAnsi="Times New Roman" w:cs="Times New Roman"/>
          <w:sz w:val="20"/>
          <w:szCs w:val="20"/>
        </w:rPr>
        <w:t xml:space="preserve"> to AAPL. </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Another example join key is NULLs in one of the keys. You can do high level salting in this case by filtering Out Isolated Keys and use Map Join/Aggregate can avoid this problem.</w:t>
      </w:r>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Cartesian Join - Managing Parallelism </w:t>
      </w:r>
    </w:p>
    <w:p w:rsidR="000368C2" w:rsidRPr="00FD7A1A" w:rsidRDefault="00CC3160">
      <w:pPr>
        <w:pStyle w:val="normal0"/>
        <w:spacing w:after="0"/>
        <w:ind w:left="1440"/>
        <w:rPr>
          <w:sz w:val="20"/>
          <w:szCs w:val="20"/>
        </w:rPr>
      </w:pPr>
      <w:r w:rsidRPr="00FD7A1A">
        <w:rPr>
          <w:noProof/>
          <w:sz w:val="20"/>
          <w:szCs w:val="20"/>
        </w:rPr>
        <w:drawing>
          <wp:inline distT="0" distB="0" distL="0" distR="0">
            <wp:extent cx="2836382" cy="1591612"/>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cstate="print"/>
                    <a:srcRect/>
                    <a:stretch>
                      <a:fillRect/>
                    </a:stretch>
                  </pic:blipFill>
                  <pic:spPr>
                    <a:xfrm>
                      <a:off x="0" y="0"/>
                      <a:ext cx="2836382" cy="1591612"/>
                    </a:xfrm>
                    <a:prstGeom prst="rect">
                      <a:avLst/>
                    </a:prstGeom>
                    <a:ln/>
                  </pic:spPr>
                </pic:pic>
              </a:graphicData>
            </a:graphic>
          </wp:inline>
        </w:drawing>
      </w:r>
    </w:p>
    <w:p w:rsidR="000368C2" w:rsidRPr="00FD7A1A" w:rsidRDefault="00CC3160">
      <w:pPr>
        <w:pStyle w:val="normal0"/>
        <w:numPr>
          <w:ilvl w:val="2"/>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Solution – Nested Structures – -</w:t>
      </w:r>
      <w:r w:rsidRPr="00FD7A1A">
        <w:rPr>
          <w:rFonts w:ascii="Times New Roman" w:eastAsia="Times New Roman" w:hAnsi="Times New Roman" w:cs="Times New Roman"/>
          <w:sz w:val="20"/>
          <w:szCs w:val="20"/>
        </w:rPr>
        <w:tab/>
        <w:t xml:space="preserve">Good article - </w:t>
      </w:r>
      <w:hyperlink r:id="rId50">
        <w:r w:rsidRPr="00FD7A1A">
          <w:rPr>
            <w:rFonts w:ascii="Times New Roman" w:eastAsia="Times New Roman" w:hAnsi="Times New Roman" w:cs="Times New Roman"/>
            <w:color w:val="0000FF"/>
            <w:sz w:val="20"/>
            <w:szCs w:val="20"/>
            <w:u w:val="single"/>
          </w:rPr>
          <w:t>Read</w:t>
        </w:r>
      </w:hyperlink>
      <w:r w:rsidRPr="00FD7A1A">
        <w:rPr>
          <w:rFonts w:ascii="Times New Roman" w:eastAsia="Times New Roman" w:hAnsi="Times New Roman" w:cs="Times New Roman"/>
          <w:sz w:val="20"/>
          <w:szCs w:val="20"/>
        </w:rPr>
        <w:t xml:space="preserve"> how to do it</w:t>
      </w:r>
    </w:p>
    <w:p w:rsidR="000368C2" w:rsidRPr="00FD7A1A" w:rsidRDefault="00CC3160">
      <w:pPr>
        <w:pStyle w:val="normal0"/>
        <w:spacing w:after="0"/>
        <w:ind w:left="2160"/>
        <w:rPr>
          <w:sz w:val="20"/>
          <w:szCs w:val="20"/>
        </w:rPr>
      </w:pPr>
      <w:r w:rsidRPr="00FD7A1A">
        <w:rPr>
          <w:noProof/>
          <w:sz w:val="20"/>
          <w:szCs w:val="20"/>
        </w:rPr>
        <w:drawing>
          <wp:inline distT="0" distB="0" distL="0" distR="0">
            <wp:extent cx="4578350" cy="2165350"/>
            <wp:effectExtent l="1905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1" cstate="print"/>
                    <a:srcRect/>
                    <a:stretch>
                      <a:fillRect/>
                    </a:stretch>
                  </pic:blipFill>
                  <pic:spPr>
                    <a:xfrm>
                      <a:off x="0" y="0"/>
                      <a:ext cx="4578350" cy="2165350"/>
                    </a:xfrm>
                    <a:prstGeom prst="rect">
                      <a:avLst/>
                    </a:prstGeom>
                    <a:ln/>
                  </pic:spPr>
                </pic:pic>
              </a:graphicData>
            </a:graphic>
          </wp:inline>
        </w:drawing>
      </w:r>
    </w:p>
    <w:p w:rsidR="000368C2" w:rsidRPr="00FD7A1A" w:rsidRDefault="00CC3160">
      <w:pPr>
        <w:pStyle w:val="normal0"/>
        <w:spacing w:after="0"/>
        <w:ind w:left="2160"/>
        <w:rPr>
          <w:sz w:val="20"/>
          <w:szCs w:val="20"/>
        </w:rPr>
      </w:pPr>
      <w:r w:rsidRPr="00FD7A1A">
        <w:rPr>
          <w:noProof/>
          <w:sz w:val="20"/>
          <w:szCs w:val="20"/>
        </w:rPr>
        <w:drawing>
          <wp:inline distT="0" distB="0" distL="0" distR="0">
            <wp:extent cx="4846320" cy="139446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cstate="print"/>
                    <a:srcRect/>
                    <a:stretch>
                      <a:fillRect/>
                    </a:stretch>
                  </pic:blipFill>
                  <pic:spPr>
                    <a:xfrm>
                      <a:off x="0" y="0"/>
                      <a:ext cx="4846320" cy="1394460"/>
                    </a:xfrm>
                    <a:prstGeom prst="rect">
                      <a:avLst/>
                    </a:prstGeom>
                    <a:ln/>
                  </pic:spPr>
                </pic:pic>
              </a:graphicData>
            </a:graphic>
          </wp:inline>
        </w:drawing>
      </w:r>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Can you ever run out of memory? Can you ever have more than 20 stages? How much work is your driver doing?</w:t>
      </w:r>
    </w:p>
    <w:p w:rsidR="000368C2" w:rsidRPr="00FD7A1A" w:rsidRDefault="00CC3160">
      <w:pPr>
        <w:pStyle w:val="normal0"/>
        <w:numPr>
          <w:ilvl w:val="2"/>
          <w:numId w:val="4"/>
        </w:numPr>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DAG Management mistakes</w:t>
      </w:r>
    </w:p>
    <w:p w:rsidR="000368C2" w:rsidRPr="00FD7A1A" w:rsidRDefault="00CC3160">
      <w:pPr>
        <w:pStyle w:val="normal0"/>
        <w:ind w:left="1800" w:firstLine="360"/>
        <w:rPr>
          <w:sz w:val="20"/>
          <w:szCs w:val="20"/>
        </w:rPr>
      </w:pPr>
      <w:r w:rsidRPr="00FD7A1A">
        <w:rPr>
          <w:rFonts w:ascii="Times New Roman" w:eastAsia="Times New Roman" w:hAnsi="Times New Roman" w:cs="Times New Roman"/>
          <w:sz w:val="20"/>
          <w:szCs w:val="20"/>
        </w:rPr>
        <w:t>• Shuffles are to be avoided</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ReduceByKey over GroupByKey</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TreeReduce over Reduce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Use Complex/Nested Types</w:t>
      </w:r>
    </w:p>
    <w:p w:rsidR="000368C2" w:rsidRPr="00FD7A1A" w:rsidRDefault="00CC3160">
      <w:pPr>
        <w:pStyle w:val="normal0"/>
        <w:ind w:left="1800"/>
        <w:rPr>
          <w:sz w:val="20"/>
          <w:szCs w:val="20"/>
        </w:rPr>
      </w:pPr>
      <w:r w:rsidRPr="00FD7A1A">
        <w:rPr>
          <w:rFonts w:ascii="Times New Roman" w:eastAsia="Times New Roman" w:hAnsi="Times New Roman" w:cs="Times New Roman"/>
          <w:sz w:val="20"/>
          <w:szCs w:val="20"/>
        </w:rPr>
        <w:t>Shuffles</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Map Side reduction, where possible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lastRenderedPageBreak/>
        <w:t>• Think about partitioning/bucketing ahead of time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Do as much as possible with a single shuffle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Only send what you have to send</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Avoid Skew and Cartesians</w:t>
      </w:r>
    </w:p>
    <w:p w:rsidR="000368C2" w:rsidRPr="00FD7A1A" w:rsidRDefault="00CC3160">
      <w:pPr>
        <w:pStyle w:val="normal0"/>
        <w:ind w:left="1800"/>
        <w:rPr>
          <w:sz w:val="20"/>
          <w:szCs w:val="20"/>
        </w:rPr>
      </w:pPr>
      <w:r w:rsidRPr="00FD7A1A">
        <w:rPr>
          <w:rFonts w:ascii="Times New Roman" w:eastAsia="Times New Roman" w:hAnsi="Times New Roman" w:cs="Times New Roman"/>
          <w:sz w:val="20"/>
          <w:szCs w:val="20"/>
        </w:rPr>
        <w:t>ReduceByKey over GroupByKey</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ReduceByKey can do almost anything that GroupByKey can do</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Aggregations</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Windowing</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Use memory</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But you have more control</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ReduceByKey has a fixed limit of Memory requirements</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GroupByKey is unbound and dependent on data</w:t>
      </w:r>
    </w:p>
    <w:p w:rsidR="000368C2" w:rsidRPr="00FD7A1A" w:rsidRDefault="00CC3160">
      <w:pPr>
        <w:pStyle w:val="normal0"/>
        <w:ind w:left="1800"/>
        <w:rPr>
          <w:sz w:val="20"/>
          <w:szCs w:val="20"/>
        </w:rPr>
      </w:pPr>
      <w:r w:rsidRPr="00FD7A1A">
        <w:rPr>
          <w:rFonts w:ascii="Times New Roman" w:eastAsia="Times New Roman" w:hAnsi="Times New Roman" w:cs="Times New Roman"/>
          <w:sz w:val="20"/>
          <w:szCs w:val="20"/>
        </w:rPr>
        <w:t>TreeReduce over Reduce</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xml:space="preserve">• TreeReduce &amp; Reduce </w:t>
      </w:r>
      <w:proofErr w:type="gramStart"/>
      <w:r w:rsidRPr="00FD7A1A">
        <w:rPr>
          <w:rFonts w:ascii="Times New Roman" w:eastAsia="Times New Roman" w:hAnsi="Times New Roman" w:cs="Times New Roman"/>
          <w:sz w:val="20"/>
          <w:szCs w:val="20"/>
        </w:rPr>
        <w:t>return</w:t>
      </w:r>
      <w:proofErr w:type="gramEnd"/>
      <w:r w:rsidRPr="00FD7A1A">
        <w:rPr>
          <w:rFonts w:ascii="Times New Roman" w:eastAsia="Times New Roman" w:hAnsi="Times New Roman" w:cs="Times New Roman"/>
          <w:sz w:val="20"/>
          <w:szCs w:val="20"/>
        </w:rPr>
        <w:t xml:space="preserve"> some result to driver</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TreeReduce does more work on the executors</w:t>
      </w:r>
    </w:p>
    <w:p w:rsidR="000368C2" w:rsidRPr="00FD7A1A" w:rsidRDefault="00CC3160">
      <w:pPr>
        <w:pStyle w:val="normal0"/>
        <w:ind w:left="2160"/>
        <w:rPr>
          <w:sz w:val="20"/>
          <w:szCs w:val="20"/>
        </w:rPr>
      </w:pPr>
      <w:r w:rsidRPr="00FD7A1A">
        <w:rPr>
          <w:rFonts w:ascii="Times New Roman" w:eastAsia="Times New Roman" w:hAnsi="Times New Roman" w:cs="Times New Roman"/>
          <w:sz w:val="20"/>
          <w:szCs w:val="20"/>
        </w:rPr>
        <w:t>• While Reduce bring everything back to the driver</w:t>
      </w:r>
    </w:p>
    <w:p w:rsidR="000368C2" w:rsidRPr="00FD7A1A" w:rsidRDefault="00CC3160">
      <w:pPr>
        <w:pStyle w:val="normal0"/>
        <w:ind w:left="720" w:firstLine="720"/>
        <w:rPr>
          <w:sz w:val="20"/>
          <w:szCs w:val="20"/>
        </w:rPr>
      </w:pPr>
      <w:r w:rsidRPr="00FD7A1A">
        <w:rPr>
          <w:noProof/>
          <w:sz w:val="20"/>
          <w:szCs w:val="20"/>
        </w:rPr>
        <w:drawing>
          <wp:inline distT="0" distB="0" distL="0" distR="0">
            <wp:extent cx="5073650" cy="1581150"/>
            <wp:effectExtent l="1905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cstate="print"/>
                    <a:srcRect/>
                    <a:stretch>
                      <a:fillRect/>
                    </a:stretch>
                  </pic:blipFill>
                  <pic:spPr>
                    <a:xfrm>
                      <a:off x="0" y="0"/>
                      <a:ext cx="5076410" cy="1582010"/>
                    </a:xfrm>
                    <a:prstGeom prst="rect">
                      <a:avLst/>
                    </a:prstGeom>
                    <a:ln/>
                  </pic:spPr>
                </pic:pic>
              </a:graphicData>
            </a:graphic>
          </wp:inline>
        </w:drawing>
      </w:r>
    </w:p>
    <w:p w:rsidR="000368C2" w:rsidRPr="00FD7A1A" w:rsidRDefault="00CC3160">
      <w:pPr>
        <w:pStyle w:val="normal0"/>
        <w:ind w:left="720" w:firstLine="720"/>
        <w:rPr>
          <w:sz w:val="20"/>
          <w:szCs w:val="20"/>
        </w:rPr>
      </w:pPr>
      <w:r w:rsidRPr="00FD7A1A">
        <w:rPr>
          <w:rFonts w:ascii="Times New Roman" w:eastAsia="Times New Roman" w:hAnsi="Times New Roman" w:cs="Times New Roman"/>
          <w:sz w:val="20"/>
          <w:szCs w:val="20"/>
        </w:rPr>
        <w:t>Complex Types</w:t>
      </w:r>
    </w:p>
    <w:p w:rsidR="000368C2" w:rsidRPr="00FD7A1A" w:rsidRDefault="00CC3160">
      <w:pPr>
        <w:pStyle w:val="normal0"/>
        <w:ind w:left="720" w:firstLine="720"/>
        <w:rPr>
          <w:sz w:val="20"/>
          <w:szCs w:val="20"/>
        </w:rPr>
      </w:pPr>
      <w:r w:rsidRPr="00FD7A1A">
        <w:rPr>
          <w:rFonts w:ascii="Times New Roman" w:eastAsia="Times New Roman" w:hAnsi="Times New Roman" w:cs="Times New Roman"/>
          <w:sz w:val="20"/>
          <w:szCs w:val="20"/>
        </w:rPr>
        <w:t>• Think outside of the box use objects to reduce by</w:t>
      </w:r>
    </w:p>
    <w:p w:rsidR="000368C2" w:rsidRPr="00FD7A1A" w:rsidRDefault="00CC3160">
      <w:pPr>
        <w:pStyle w:val="normal0"/>
        <w:ind w:left="720" w:firstLine="720"/>
        <w:rPr>
          <w:sz w:val="20"/>
          <w:szCs w:val="20"/>
        </w:rPr>
      </w:pPr>
      <w:r w:rsidRPr="00FD7A1A">
        <w:rPr>
          <w:rFonts w:ascii="Times New Roman" w:eastAsia="Times New Roman" w:hAnsi="Times New Roman" w:cs="Times New Roman"/>
          <w:sz w:val="20"/>
          <w:szCs w:val="20"/>
        </w:rPr>
        <w:t>• (Make something simple)</w:t>
      </w:r>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Exception in thread "main" java.lang.NoSuchMethodError: com.google.common.hash.HashFunction.hashInt(I)Lcom/google/common/hash/HashCode;</w:t>
      </w:r>
    </w:p>
    <w:p w:rsidR="000368C2" w:rsidRPr="00FD7A1A" w:rsidRDefault="00CC3160">
      <w:pPr>
        <w:pStyle w:val="normal0"/>
        <w:spacing w:after="0"/>
        <w:ind w:left="1440"/>
        <w:rPr>
          <w:sz w:val="20"/>
          <w:szCs w:val="20"/>
        </w:rPr>
      </w:pPr>
      <w:r w:rsidRPr="00FD7A1A">
        <w:rPr>
          <w:rFonts w:ascii="Times New Roman" w:eastAsia="Times New Roman" w:hAnsi="Times New Roman" w:cs="Times New Roman"/>
          <w:sz w:val="20"/>
          <w:szCs w:val="20"/>
        </w:rPr>
        <w:t xml:space="preserve">This is because you are using multiple versions of guava jars in the classpath or </w:t>
      </w:r>
      <w:proofErr w:type="gramStart"/>
      <w:r w:rsidRPr="00FD7A1A">
        <w:rPr>
          <w:rFonts w:ascii="Times New Roman" w:eastAsia="Times New Roman" w:hAnsi="Times New Roman" w:cs="Times New Roman"/>
          <w:sz w:val="20"/>
          <w:szCs w:val="20"/>
        </w:rPr>
        <w:t>My</w:t>
      </w:r>
      <w:proofErr w:type="gramEnd"/>
      <w:r w:rsidRPr="00FD7A1A">
        <w:rPr>
          <w:rFonts w:ascii="Times New Roman" w:eastAsia="Times New Roman" w:hAnsi="Times New Roman" w:cs="Times New Roman"/>
          <w:sz w:val="20"/>
          <w:szCs w:val="20"/>
        </w:rPr>
        <w:t xml:space="preserve"> protobuf version doesn’t match with Spark’s </w:t>
      </w:r>
      <w:r w:rsidRPr="00FD7A1A">
        <w:rPr>
          <w:rFonts w:ascii="Times New Roman" w:eastAsia="Times New Roman" w:hAnsi="Times New Roman" w:cs="Times New Roman"/>
          <w:b/>
          <w:sz w:val="20"/>
          <w:szCs w:val="20"/>
        </w:rPr>
        <w:t>protobuf version!</w:t>
      </w:r>
      <w:r w:rsidRPr="00FD7A1A">
        <w:rPr>
          <w:rFonts w:ascii="Times New Roman" w:eastAsia="Times New Roman" w:hAnsi="Times New Roman" w:cs="Times New Roman"/>
          <w:sz w:val="20"/>
          <w:szCs w:val="20"/>
        </w:rPr>
        <w:t xml:space="preserve"> Or say you are trying to use a library outside of spark with spark</w:t>
      </w:r>
    </w:p>
    <w:p w:rsidR="000368C2" w:rsidRPr="00FD7A1A" w:rsidRDefault="00CC3160">
      <w:pPr>
        <w:pStyle w:val="normal0"/>
        <w:spacing w:after="0"/>
        <w:ind w:left="1440"/>
        <w:rPr>
          <w:sz w:val="20"/>
          <w:szCs w:val="20"/>
        </w:rPr>
      </w:pPr>
      <w:r w:rsidRPr="00FD7A1A">
        <w:rPr>
          <w:rFonts w:ascii="Times New Roman" w:eastAsia="Times New Roman" w:hAnsi="Times New Roman" w:cs="Times New Roman"/>
          <w:sz w:val="20"/>
          <w:szCs w:val="20"/>
        </w:rPr>
        <w:t>Solution: dump your classpath or fix your dependencies</w:t>
      </w:r>
    </w:p>
    <w:p w:rsidR="000368C2" w:rsidRPr="00FD7A1A" w:rsidRDefault="000368C2">
      <w:pPr>
        <w:pStyle w:val="normal0"/>
        <w:spacing w:after="0"/>
        <w:ind w:left="1440"/>
        <w:rPr>
          <w:sz w:val="20"/>
          <w:szCs w:val="20"/>
        </w:rPr>
      </w:pPr>
    </w:p>
    <w:p w:rsidR="000368C2" w:rsidRPr="00FD7A1A" w:rsidRDefault="00CC3160">
      <w:pPr>
        <w:pStyle w:val="normal0"/>
        <w:spacing w:after="0"/>
        <w:ind w:left="2160"/>
        <w:rPr>
          <w:sz w:val="20"/>
          <w:szCs w:val="20"/>
        </w:rPr>
      </w:pPr>
      <w:r w:rsidRPr="00FD7A1A">
        <w:rPr>
          <w:rFonts w:ascii="Times New Roman" w:eastAsia="Times New Roman" w:hAnsi="Times New Roman" w:cs="Times New Roman"/>
          <w:b/>
          <w:sz w:val="20"/>
          <w:szCs w:val="20"/>
        </w:rPr>
        <w:t>Apache Maven Shade Plugin</w:t>
      </w:r>
    </w:p>
    <w:p w:rsidR="000368C2" w:rsidRPr="009010C3" w:rsidRDefault="00AE7DAD">
      <w:pPr>
        <w:pStyle w:val="normal0"/>
        <w:spacing w:after="0"/>
        <w:ind w:left="2160"/>
        <w:rPr>
          <w:rFonts w:ascii="Courier New" w:hAnsi="Courier New" w:cs="Courier New"/>
          <w:sz w:val="20"/>
          <w:szCs w:val="20"/>
          <w:rPrChange w:id="430" w:author="chotta-safe" w:date="2017-03-04T13:44:00Z">
            <w:rPr>
              <w:sz w:val="20"/>
              <w:szCs w:val="20"/>
            </w:rPr>
          </w:rPrChange>
        </w:rPr>
      </w:pPr>
      <w:r w:rsidRPr="00AE7DAD">
        <w:rPr>
          <w:rFonts w:ascii="Courier New" w:eastAsia="Times New Roman" w:hAnsi="Courier New" w:cs="Courier New"/>
          <w:sz w:val="20"/>
          <w:szCs w:val="20"/>
          <w:rPrChange w:id="431" w:author="chotta-safe" w:date="2017-03-04T13:44:00Z">
            <w:rPr>
              <w:rFonts w:ascii="Times New Roman" w:eastAsia="Times New Roman" w:hAnsi="Times New Roman" w:cs="Times New Roman"/>
              <w:sz w:val="20"/>
              <w:szCs w:val="20"/>
            </w:rPr>
          </w:rPrChange>
        </w:rPr>
        <w:t>&lt;</w:t>
      </w:r>
      <w:proofErr w:type="gramStart"/>
      <w:r w:rsidRPr="00AE7DAD">
        <w:rPr>
          <w:rFonts w:ascii="Courier New" w:eastAsia="Times New Roman" w:hAnsi="Courier New" w:cs="Courier New"/>
          <w:sz w:val="20"/>
          <w:szCs w:val="20"/>
          <w:rPrChange w:id="432" w:author="chotta-safe" w:date="2017-03-04T13:44:00Z">
            <w:rPr>
              <w:rFonts w:ascii="Times New Roman" w:eastAsia="Times New Roman" w:hAnsi="Times New Roman" w:cs="Times New Roman"/>
              <w:sz w:val="20"/>
              <w:szCs w:val="20"/>
            </w:rPr>
          </w:rPrChange>
        </w:rPr>
        <w:t>plugin</w:t>
      </w:r>
      <w:proofErr w:type="gramEnd"/>
      <w:r w:rsidRPr="00AE7DAD">
        <w:rPr>
          <w:rFonts w:ascii="Courier New" w:eastAsia="Times New Roman" w:hAnsi="Courier New" w:cs="Courier New"/>
          <w:sz w:val="20"/>
          <w:szCs w:val="20"/>
          <w:rPrChange w:id="433" w:author="chotta-safe" w:date="2017-03-04T13:44:00Z">
            <w:rPr>
              <w:rFonts w:ascii="Times New Roman" w:eastAsia="Times New Roman" w:hAnsi="Times New Roman" w:cs="Times New Roman"/>
              <w:sz w:val="20"/>
              <w:szCs w:val="20"/>
            </w:rPr>
          </w:rPrChange>
        </w:rPr>
        <w:t>&gt;</w:t>
      </w:r>
    </w:p>
    <w:p w:rsidR="000368C2" w:rsidRPr="009010C3" w:rsidRDefault="00AE7DAD">
      <w:pPr>
        <w:pStyle w:val="normal0"/>
        <w:spacing w:after="0"/>
        <w:ind w:left="2160"/>
        <w:rPr>
          <w:rFonts w:ascii="Courier New" w:hAnsi="Courier New" w:cs="Courier New"/>
          <w:sz w:val="20"/>
          <w:szCs w:val="20"/>
          <w:rPrChange w:id="434" w:author="chotta-safe" w:date="2017-03-04T13:44:00Z">
            <w:rPr>
              <w:sz w:val="20"/>
              <w:szCs w:val="20"/>
            </w:rPr>
          </w:rPrChange>
        </w:rPr>
      </w:pPr>
      <w:r w:rsidRPr="00AE7DAD">
        <w:rPr>
          <w:rFonts w:ascii="Courier New" w:eastAsia="Times New Roman" w:hAnsi="Courier New" w:cs="Courier New"/>
          <w:sz w:val="20"/>
          <w:szCs w:val="20"/>
          <w:rPrChange w:id="435" w:author="chotta-safe" w:date="2017-03-04T13:44:00Z">
            <w:rPr>
              <w:rFonts w:ascii="Times New Roman" w:eastAsia="Times New Roman" w:hAnsi="Times New Roman" w:cs="Times New Roman"/>
              <w:sz w:val="20"/>
              <w:szCs w:val="20"/>
            </w:rPr>
          </w:rPrChange>
        </w:rPr>
        <w:t>&lt;groupId&gt;org.apache.maven.plugins&lt;/groupId&gt;</w:t>
      </w:r>
    </w:p>
    <w:p w:rsidR="000368C2" w:rsidRPr="009010C3" w:rsidRDefault="00AE7DAD">
      <w:pPr>
        <w:pStyle w:val="normal0"/>
        <w:spacing w:after="0"/>
        <w:ind w:left="2160"/>
        <w:rPr>
          <w:rFonts w:ascii="Courier New" w:hAnsi="Courier New" w:cs="Courier New"/>
          <w:sz w:val="20"/>
          <w:szCs w:val="20"/>
          <w:rPrChange w:id="436" w:author="chotta-safe" w:date="2017-03-04T13:44:00Z">
            <w:rPr>
              <w:sz w:val="20"/>
              <w:szCs w:val="20"/>
            </w:rPr>
          </w:rPrChange>
        </w:rPr>
      </w:pPr>
      <w:r w:rsidRPr="00AE7DAD">
        <w:rPr>
          <w:rFonts w:ascii="Courier New" w:eastAsia="Times New Roman" w:hAnsi="Courier New" w:cs="Courier New"/>
          <w:sz w:val="20"/>
          <w:szCs w:val="20"/>
          <w:rPrChange w:id="437" w:author="chotta-safe" w:date="2017-03-04T13:44:00Z">
            <w:rPr>
              <w:rFonts w:ascii="Times New Roman" w:eastAsia="Times New Roman" w:hAnsi="Times New Roman" w:cs="Times New Roman"/>
              <w:sz w:val="20"/>
              <w:szCs w:val="20"/>
            </w:rPr>
          </w:rPrChange>
        </w:rPr>
        <w:t>&lt;</w:t>
      </w:r>
      <w:proofErr w:type="gramStart"/>
      <w:r w:rsidRPr="00AE7DAD">
        <w:rPr>
          <w:rFonts w:ascii="Courier New" w:eastAsia="Times New Roman" w:hAnsi="Courier New" w:cs="Courier New"/>
          <w:sz w:val="20"/>
          <w:szCs w:val="20"/>
          <w:rPrChange w:id="438" w:author="chotta-safe" w:date="2017-03-04T13:44:00Z">
            <w:rPr>
              <w:rFonts w:ascii="Times New Roman" w:eastAsia="Times New Roman" w:hAnsi="Times New Roman" w:cs="Times New Roman"/>
              <w:sz w:val="20"/>
              <w:szCs w:val="20"/>
            </w:rPr>
          </w:rPrChange>
        </w:rPr>
        <w:t>artifactId&gt;</w:t>
      </w:r>
      <w:proofErr w:type="gramEnd"/>
      <w:r w:rsidRPr="00AE7DAD">
        <w:rPr>
          <w:rFonts w:ascii="Courier New" w:eastAsia="Times New Roman" w:hAnsi="Courier New" w:cs="Courier New"/>
          <w:sz w:val="20"/>
          <w:szCs w:val="20"/>
          <w:rPrChange w:id="439" w:author="chotta-safe" w:date="2017-03-04T13:44:00Z">
            <w:rPr>
              <w:rFonts w:ascii="Times New Roman" w:eastAsia="Times New Roman" w:hAnsi="Times New Roman" w:cs="Times New Roman"/>
              <w:sz w:val="20"/>
              <w:szCs w:val="20"/>
            </w:rPr>
          </w:rPrChange>
        </w:rPr>
        <w:t>maven-shade-plugin&lt;/artifactId&gt;</w:t>
      </w:r>
    </w:p>
    <w:p w:rsidR="000368C2" w:rsidRPr="009010C3" w:rsidRDefault="00AE7DAD">
      <w:pPr>
        <w:pStyle w:val="normal0"/>
        <w:spacing w:after="0"/>
        <w:ind w:left="2160"/>
        <w:rPr>
          <w:rFonts w:ascii="Courier New" w:hAnsi="Courier New" w:cs="Courier New"/>
          <w:sz w:val="20"/>
          <w:szCs w:val="20"/>
          <w:rPrChange w:id="440" w:author="chotta-safe" w:date="2017-03-04T13:44:00Z">
            <w:rPr>
              <w:sz w:val="20"/>
              <w:szCs w:val="20"/>
            </w:rPr>
          </w:rPrChange>
        </w:rPr>
      </w:pPr>
      <w:r w:rsidRPr="00AE7DAD">
        <w:rPr>
          <w:rFonts w:ascii="Courier New" w:eastAsia="Times New Roman" w:hAnsi="Courier New" w:cs="Courier New"/>
          <w:sz w:val="20"/>
          <w:szCs w:val="20"/>
          <w:rPrChange w:id="441" w:author="chotta-safe" w:date="2017-03-04T13:44:00Z">
            <w:rPr>
              <w:rFonts w:ascii="Times New Roman" w:eastAsia="Times New Roman" w:hAnsi="Times New Roman" w:cs="Times New Roman"/>
              <w:sz w:val="20"/>
              <w:szCs w:val="20"/>
            </w:rPr>
          </w:rPrChange>
        </w:rPr>
        <w:lastRenderedPageBreak/>
        <w:t>&lt;</w:t>
      </w:r>
      <w:proofErr w:type="gramStart"/>
      <w:r w:rsidRPr="00AE7DAD">
        <w:rPr>
          <w:rFonts w:ascii="Courier New" w:eastAsia="Times New Roman" w:hAnsi="Courier New" w:cs="Courier New"/>
          <w:sz w:val="20"/>
          <w:szCs w:val="20"/>
          <w:rPrChange w:id="442" w:author="chotta-safe" w:date="2017-03-04T13:44:00Z">
            <w:rPr>
              <w:rFonts w:ascii="Times New Roman" w:eastAsia="Times New Roman" w:hAnsi="Times New Roman" w:cs="Times New Roman"/>
              <w:sz w:val="20"/>
              <w:szCs w:val="20"/>
            </w:rPr>
          </w:rPrChange>
        </w:rPr>
        <w:t>version&gt;</w:t>
      </w:r>
      <w:proofErr w:type="gramEnd"/>
      <w:r w:rsidRPr="00AE7DAD">
        <w:rPr>
          <w:rFonts w:ascii="Courier New" w:eastAsia="Times New Roman" w:hAnsi="Courier New" w:cs="Courier New"/>
          <w:sz w:val="20"/>
          <w:szCs w:val="20"/>
          <w:rPrChange w:id="443" w:author="chotta-safe" w:date="2017-03-04T13:44:00Z">
            <w:rPr>
              <w:rFonts w:ascii="Times New Roman" w:eastAsia="Times New Roman" w:hAnsi="Times New Roman" w:cs="Times New Roman"/>
              <w:sz w:val="20"/>
              <w:szCs w:val="20"/>
            </w:rPr>
          </w:rPrChange>
        </w:rPr>
        <w:t>2.2&lt;/version&gt;</w:t>
      </w:r>
    </w:p>
    <w:p w:rsidR="000368C2" w:rsidRPr="009010C3" w:rsidRDefault="00AE7DAD">
      <w:pPr>
        <w:pStyle w:val="normal0"/>
        <w:spacing w:after="0"/>
        <w:ind w:left="2160"/>
        <w:rPr>
          <w:rFonts w:ascii="Courier New" w:hAnsi="Courier New" w:cs="Courier New"/>
          <w:sz w:val="20"/>
          <w:szCs w:val="20"/>
          <w:rPrChange w:id="444" w:author="chotta-safe" w:date="2017-03-04T13:44:00Z">
            <w:rPr>
              <w:sz w:val="20"/>
              <w:szCs w:val="20"/>
            </w:rPr>
          </w:rPrChange>
        </w:rPr>
      </w:pPr>
      <w:r w:rsidRPr="00AE7DAD">
        <w:rPr>
          <w:rFonts w:ascii="Courier New" w:eastAsia="Times New Roman" w:hAnsi="Courier New" w:cs="Courier New"/>
          <w:sz w:val="20"/>
          <w:szCs w:val="20"/>
          <w:rPrChange w:id="445" w:author="chotta-safe" w:date="2017-03-04T13:44:00Z">
            <w:rPr>
              <w:rFonts w:ascii="Times New Roman" w:eastAsia="Times New Roman" w:hAnsi="Times New Roman" w:cs="Times New Roman"/>
              <w:sz w:val="20"/>
              <w:szCs w:val="20"/>
            </w:rPr>
          </w:rPrChange>
        </w:rPr>
        <w:t>...</w:t>
      </w:r>
    </w:p>
    <w:p w:rsidR="000368C2" w:rsidRPr="009010C3" w:rsidRDefault="00AE7DAD">
      <w:pPr>
        <w:pStyle w:val="normal0"/>
        <w:spacing w:after="0"/>
        <w:ind w:left="2160"/>
        <w:rPr>
          <w:rFonts w:ascii="Courier New" w:hAnsi="Courier New" w:cs="Courier New"/>
          <w:sz w:val="20"/>
          <w:szCs w:val="20"/>
          <w:rPrChange w:id="446" w:author="chotta-safe" w:date="2017-03-04T13:44:00Z">
            <w:rPr>
              <w:sz w:val="20"/>
              <w:szCs w:val="20"/>
            </w:rPr>
          </w:rPrChange>
        </w:rPr>
      </w:pPr>
      <w:r w:rsidRPr="00AE7DAD">
        <w:rPr>
          <w:rFonts w:ascii="Courier New" w:eastAsia="Times New Roman" w:hAnsi="Courier New" w:cs="Courier New"/>
          <w:sz w:val="20"/>
          <w:szCs w:val="20"/>
          <w:rPrChange w:id="447" w:author="chotta-safe" w:date="2017-03-04T13:44:00Z">
            <w:rPr>
              <w:rFonts w:ascii="Times New Roman" w:eastAsia="Times New Roman" w:hAnsi="Times New Roman" w:cs="Times New Roman"/>
              <w:sz w:val="20"/>
              <w:szCs w:val="20"/>
            </w:rPr>
          </w:rPrChange>
        </w:rPr>
        <w:t>&lt;</w:t>
      </w:r>
      <w:proofErr w:type="gramStart"/>
      <w:r w:rsidRPr="00AE7DAD">
        <w:rPr>
          <w:rFonts w:ascii="Courier New" w:eastAsia="Times New Roman" w:hAnsi="Courier New" w:cs="Courier New"/>
          <w:sz w:val="20"/>
          <w:szCs w:val="20"/>
          <w:rPrChange w:id="448" w:author="chotta-safe" w:date="2017-03-04T13:44:00Z">
            <w:rPr>
              <w:rFonts w:ascii="Times New Roman" w:eastAsia="Times New Roman" w:hAnsi="Times New Roman" w:cs="Times New Roman"/>
              <w:sz w:val="20"/>
              <w:szCs w:val="20"/>
            </w:rPr>
          </w:rPrChange>
        </w:rPr>
        <w:t>relocations</w:t>
      </w:r>
      <w:proofErr w:type="gramEnd"/>
      <w:r w:rsidRPr="00AE7DAD">
        <w:rPr>
          <w:rFonts w:ascii="Courier New" w:eastAsia="Times New Roman" w:hAnsi="Courier New" w:cs="Courier New"/>
          <w:sz w:val="20"/>
          <w:szCs w:val="20"/>
          <w:rPrChange w:id="449" w:author="chotta-safe" w:date="2017-03-04T13:44:00Z">
            <w:rPr>
              <w:rFonts w:ascii="Times New Roman" w:eastAsia="Times New Roman" w:hAnsi="Times New Roman" w:cs="Times New Roman"/>
              <w:sz w:val="20"/>
              <w:szCs w:val="20"/>
            </w:rPr>
          </w:rPrChange>
        </w:rPr>
        <w:t>&gt;</w:t>
      </w:r>
    </w:p>
    <w:p w:rsidR="000368C2" w:rsidRPr="009010C3" w:rsidRDefault="00AE7DAD" w:rsidP="00D11665">
      <w:pPr>
        <w:pStyle w:val="normal0"/>
        <w:shd w:val="clear" w:color="auto" w:fill="D9D9D9" w:themeFill="background1" w:themeFillShade="D9"/>
        <w:spacing w:after="0"/>
        <w:ind w:left="2880"/>
        <w:rPr>
          <w:rFonts w:ascii="Courier New" w:hAnsi="Courier New" w:cs="Courier New"/>
          <w:sz w:val="20"/>
          <w:szCs w:val="20"/>
          <w:rPrChange w:id="450" w:author="chotta-safe" w:date="2017-03-04T13:44:00Z">
            <w:rPr>
              <w:sz w:val="20"/>
              <w:szCs w:val="20"/>
            </w:rPr>
          </w:rPrChange>
        </w:rPr>
      </w:pPr>
      <w:r w:rsidRPr="00AE7DAD">
        <w:rPr>
          <w:rFonts w:ascii="Courier New" w:eastAsia="Times New Roman" w:hAnsi="Courier New" w:cs="Courier New"/>
          <w:sz w:val="20"/>
          <w:szCs w:val="20"/>
          <w:rPrChange w:id="451" w:author="chotta-safe" w:date="2017-03-04T13:44:00Z">
            <w:rPr>
              <w:rFonts w:ascii="Times New Roman" w:eastAsia="Times New Roman" w:hAnsi="Times New Roman" w:cs="Times New Roman"/>
              <w:b/>
              <w:sz w:val="20"/>
              <w:szCs w:val="20"/>
            </w:rPr>
          </w:rPrChange>
        </w:rPr>
        <w:t>&lt;</w:t>
      </w:r>
      <w:proofErr w:type="gramStart"/>
      <w:r w:rsidRPr="00AE7DAD">
        <w:rPr>
          <w:rFonts w:ascii="Courier New" w:eastAsia="Times New Roman" w:hAnsi="Courier New" w:cs="Courier New"/>
          <w:sz w:val="20"/>
          <w:szCs w:val="20"/>
          <w:rPrChange w:id="452" w:author="chotta-safe" w:date="2017-03-04T13:44:00Z">
            <w:rPr>
              <w:rFonts w:ascii="Times New Roman" w:eastAsia="Times New Roman" w:hAnsi="Times New Roman" w:cs="Times New Roman"/>
              <w:b/>
              <w:sz w:val="20"/>
              <w:szCs w:val="20"/>
            </w:rPr>
          </w:rPrChange>
        </w:rPr>
        <w:t>relocation</w:t>
      </w:r>
      <w:proofErr w:type="gramEnd"/>
      <w:r w:rsidRPr="00AE7DAD">
        <w:rPr>
          <w:rFonts w:ascii="Courier New" w:eastAsia="Times New Roman" w:hAnsi="Courier New" w:cs="Courier New"/>
          <w:sz w:val="20"/>
          <w:szCs w:val="20"/>
          <w:rPrChange w:id="453" w:author="chotta-safe" w:date="2017-03-04T13:44:00Z">
            <w:rPr>
              <w:rFonts w:ascii="Times New Roman" w:eastAsia="Times New Roman" w:hAnsi="Times New Roman" w:cs="Times New Roman"/>
              <w:b/>
              <w:sz w:val="20"/>
              <w:szCs w:val="20"/>
            </w:rPr>
          </w:rPrChange>
        </w:rPr>
        <w:t>&gt;</w:t>
      </w:r>
    </w:p>
    <w:p w:rsidR="000368C2" w:rsidRPr="009010C3" w:rsidRDefault="00AE7DAD" w:rsidP="00D11665">
      <w:pPr>
        <w:pStyle w:val="normal0"/>
        <w:shd w:val="clear" w:color="auto" w:fill="D9D9D9" w:themeFill="background1" w:themeFillShade="D9"/>
        <w:spacing w:after="0"/>
        <w:ind w:left="2880"/>
        <w:rPr>
          <w:rFonts w:ascii="Courier New" w:hAnsi="Courier New" w:cs="Courier New"/>
          <w:sz w:val="20"/>
          <w:szCs w:val="20"/>
          <w:rPrChange w:id="454" w:author="chotta-safe" w:date="2017-03-04T13:44:00Z">
            <w:rPr>
              <w:sz w:val="20"/>
              <w:szCs w:val="20"/>
            </w:rPr>
          </w:rPrChange>
        </w:rPr>
      </w:pPr>
      <w:r w:rsidRPr="00AE7DAD">
        <w:rPr>
          <w:rFonts w:ascii="Courier New" w:eastAsia="Times New Roman" w:hAnsi="Courier New" w:cs="Courier New"/>
          <w:sz w:val="20"/>
          <w:szCs w:val="20"/>
          <w:rPrChange w:id="455" w:author="chotta-safe" w:date="2017-03-04T13:44:00Z">
            <w:rPr>
              <w:rFonts w:ascii="Times New Roman" w:eastAsia="Times New Roman" w:hAnsi="Times New Roman" w:cs="Times New Roman"/>
              <w:b/>
              <w:sz w:val="20"/>
              <w:szCs w:val="20"/>
            </w:rPr>
          </w:rPrChange>
        </w:rPr>
        <w:t>&lt;pattern&gt;com.google.protobuf&lt;/pattern&gt;</w:t>
      </w:r>
    </w:p>
    <w:p w:rsidR="000368C2" w:rsidRPr="009010C3" w:rsidRDefault="00AE7DAD" w:rsidP="00D11665">
      <w:pPr>
        <w:pStyle w:val="normal0"/>
        <w:shd w:val="clear" w:color="auto" w:fill="D9D9D9" w:themeFill="background1" w:themeFillShade="D9"/>
        <w:spacing w:after="0"/>
        <w:ind w:left="2880"/>
        <w:rPr>
          <w:rFonts w:ascii="Courier New" w:hAnsi="Courier New" w:cs="Courier New"/>
          <w:sz w:val="20"/>
          <w:szCs w:val="20"/>
          <w:rPrChange w:id="456" w:author="chotta-safe" w:date="2017-03-04T13:44:00Z">
            <w:rPr>
              <w:sz w:val="20"/>
              <w:szCs w:val="20"/>
            </w:rPr>
          </w:rPrChange>
        </w:rPr>
      </w:pPr>
      <w:r w:rsidRPr="00AE7DAD">
        <w:rPr>
          <w:rFonts w:ascii="Courier New" w:eastAsia="Times New Roman" w:hAnsi="Courier New" w:cs="Courier New"/>
          <w:sz w:val="20"/>
          <w:szCs w:val="20"/>
          <w:rPrChange w:id="457" w:author="chotta-safe" w:date="2017-03-04T13:44:00Z">
            <w:rPr>
              <w:rFonts w:ascii="Times New Roman" w:eastAsia="Times New Roman" w:hAnsi="Times New Roman" w:cs="Times New Roman"/>
              <w:b/>
              <w:sz w:val="20"/>
              <w:szCs w:val="20"/>
            </w:rPr>
          </w:rPrChange>
        </w:rPr>
        <w:t>&lt;shadedPattern&gt;com.company.my.protobuf&lt;/shadedPattern&gt;</w:t>
      </w:r>
    </w:p>
    <w:p w:rsidR="000368C2" w:rsidRPr="009010C3" w:rsidRDefault="00AE7DAD" w:rsidP="00D11665">
      <w:pPr>
        <w:pStyle w:val="normal0"/>
        <w:shd w:val="clear" w:color="auto" w:fill="D9D9D9" w:themeFill="background1" w:themeFillShade="D9"/>
        <w:spacing w:after="0"/>
        <w:ind w:left="2880"/>
        <w:rPr>
          <w:rFonts w:ascii="Courier New" w:hAnsi="Courier New" w:cs="Courier New"/>
          <w:sz w:val="20"/>
          <w:szCs w:val="20"/>
          <w:rPrChange w:id="458" w:author="chotta-safe" w:date="2017-03-04T13:44:00Z">
            <w:rPr>
              <w:sz w:val="20"/>
              <w:szCs w:val="20"/>
            </w:rPr>
          </w:rPrChange>
        </w:rPr>
      </w:pPr>
      <w:r w:rsidRPr="00AE7DAD">
        <w:rPr>
          <w:rFonts w:ascii="Courier New" w:eastAsia="Times New Roman" w:hAnsi="Courier New" w:cs="Courier New"/>
          <w:sz w:val="20"/>
          <w:szCs w:val="20"/>
          <w:rPrChange w:id="459" w:author="chotta-safe" w:date="2017-03-04T13:44:00Z">
            <w:rPr>
              <w:rFonts w:ascii="Times New Roman" w:eastAsia="Times New Roman" w:hAnsi="Times New Roman" w:cs="Times New Roman"/>
              <w:b/>
              <w:sz w:val="20"/>
              <w:szCs w:val="20"/>
            </w:rPr>
          </w:rPrChange>
        </w:rPr>
        <w:t>&lt;/relocation&gt;</w:t>
      </w:r>
    </w:p>
    <w:p w:rsidR="000368C2" w:rsidRPr="009010C3" w:rsidRDefault="00AE7DAD">
      <w:pPr>
        <w:pStyle w:val="normal0"/>
        <w:spacing w:after="0"/>
        <w:ind w:left="2160"/>
        <w:rPr>
          <w:rFonts w:ascii="Courier New" w:hAnsi="Courier New" w:cs="Courier New"/>
          <w:sz w:val="20"/>
          <w:szCs w:val="20"/>
          <w:rPrChange w:id="460" w:author="chotta-safe" w:date="2017-03-04T13:44:00Z">
            <w:rPr>
              <w:sz w:val="20"/>
              <w:szCs w:val="20"/>
            </w:rPr>
          </w:rPrChange>
        </w:rPr>
      </w:pPr>
      <w:r w:rsidRPr="00AE7DAD">
        <w:rPr>
          <w:rFonts w:ascii="Courier New" w:eastAsia="Times New Roman" w:hAnsi="Courier New" w:cs="Courier New"/>
          <w:sz w:val="20"/>
          <w:szCs w:val="20"/>
          <w:rPrChange w:id="461" w:author="chotta-safe" w:date="2017-03-04T13:44:00Z">
            <w:rPr>
              <w:rFonts w:ascii="Times New Roman" w:eastAsia="Times New Roman" w:hAnsi="Times New Roman" w:cs="Times New Roman"/>
              <w:sz w:val="20"/>
              <w:szCs w:val="20"/>
            </w:rPr>
          </w:rPrChange>
        </w:rPr>
        <w:t>&lt;/relocations&gt;</w:t>
      </w:r>
    </w:p>
    <w:p w:rsidR="000368C2" w:rsidRPr="00FD7A1A" w:rsidRDefault="00CC3160">
      <w:pPr>
        <w:pStyle w:val="normal0"/>
        <w:numPr>
          <w:ilvl w:val="1"/>
          <w:numId w:val="4"/>
        </w:numPr>
        <w:spacing w:after="0"/>
        <w:ind w:hanging="36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Unit Test:  You do not have to test your code on your cluster, if your code works on your unit test (except very few conditions) </w:t>
      </w:r>
      <w:hyperlink r:id="rId54">
        <w:r w:rsidRPr="00FD7A1A">
          <w:rPr>
            <w:rFonts w:ascii="Times New Roman" w:eastAsia="Times New Roman" w:hAnsi="Times New Roman" w:cs="Times New Roman"/>
            <w:color w:val="0000FF"/>
            <w:sz w:val="20"/>
            <w:szCs w:val="20"/>
            <w:u w:val="single"/>
          </w:rPr>
          <w:t>Video</w:t>
        </w:r>
      </w:hyperlink>
      <w:r w:rsidRPr="00FD7A1A">
        <w:rPr>
          <w:sz w:val="20"/>
          <w:szCs w:val="20"/>
        </w:rPr>
        <w:t xml:space="preserve"> similar </w:t>
      </w:r>
      <w:hyperlink r:id="rId55">
        <w:r w:rsidRPr="00FD7A1A">
          <w:rPr>
            <w:color w:val="0000FF"/>
            <w:sz w:val="20"/>
            <w:szCs w:val="20"/>
            <w:u w:val="single"/>
          </w:rPr>
          <w:t>code</w:t>
        </w:r>
      </w:hyperlink>
      <w:r w:rsidRPr="00FD7A1A">
        <w:rPr>
          <w:sz w:val="20"/>
          <w:szCs w:val="20"/>
        </w:rPr>
        <w:t xml:space="preserve"> </w:t>
      </w:r>
    </w:p>
    <w:p w:rsidR="000368C2" w:rsidRPr="00FD7A1A" w:rsidRDefault="00CC3160">
      <w:pPr>
        <w:pStyle w:val="normal0"/>
        <w:spacing w:after="0"/>
        <w:ind w:left="1440"/>
        <w:rPr>
          <w:sz w:val="20"/>
          <w:szCs w:val="20"/>
        </w:rPr>
      </w:pPr>
      <w:r w:rsidRPr="00FD7A1A">
        <w:rPr>
          <w:rFonts w:ascii="Times New Roman" w:eastAsia="Times New Roman" w:hAnsi="Times New Roman" w:cs="Times New Roman"/>
          <w:sz w:val="20"/>
          <w:szCs w:val="20"/>
        </w:rPr>
        <w:t>Use code similar to this:</w:t>
      </w:r>
    </w:p>
    <w:p w:rsidR="000368C2" w:rsidRPr="009010C3" w:rsidRDefault="00AE7DAD" w:rsidP="00D11665">
      <w:pPr>
        <w:pStyle w:val="normal0"/>
        <w:shd w:val="clear" w:color="auto" w:fill="D9D9D9" w:themeFill="background1" w:themeFillShade="D9"/>
        <w:spacing w:after="0"/>
        <w:ind w:left="1440"/>
        <w:rPr>
          <w:rFonts w:ascii="Courier New" w:hAnsi="Courier New" w:cs="Courier New"/>
          <w:sz w:val="20"/>
          <w:szCs w:val="20"/>
          <w:rPrChange w:id="462" w:author="chotta-safe" w:date="2017-03-04T13:44:00Z">
            <w:rPr>
              <w:sz w:val="20"/>
              <w:szCs w:val="20"/>
            </w:rPr>
          </w:rPrChange>
        </w:rPr>
      </w:pPr>
      <w:proofErr w:type="gramStart"/>
      <w:r w:rsidRPr="00AE7DAD">
        <w:rPr>
          <w:rFonts w:ascii="Courier New" w:eastAsia="Times New Roman" w:hAnsi="Courier New" w:cs="Courier New"/>
          <w:sz w:val="20"/>
          <w:szCs w:val="20"/>
          <w:rPrChange w:id="463" w:author="chotta-safe" w:date="2017-03-04T13:44: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464" w:author="chotta-safe" w:date="2017-03-04T13:44:00Z">
            <w:rPr>
              <w:rFonts w:ascii="Times New Roman" w:eastAsia="Times New Roman" w:hAnsi="Times New Roman" w:cs="Times New Roman"/>
              <w:sz w:val="20"/>
              <w:szCs w:val="20"/>
            </w:rPr>
          </w:rPrChange>
        </w:rPr>
        <w:t xml:space="preserve"> sc:SparkContext = if (runLocal) {</w:t>
      </w:r>
    </w:p>
    <w:p w:rsidR="000368C2" w:rsidRPr="009010C3" w:rsidRDefault="00AE7DAD" w:rsidP="00D11665">
      <w:pPr>
        <w:pStyle w:val="normal0"/>
        <w:shd w:val="clear" w:color="auto" w:fill="D9D9D9" w:themeFill="background1" w:themeFillShade="D9"/>
        <w:spacing w:after="0"/>
        <w:ind w:left="1440"/>
        <w:rPr>
          <w:rFonts w:ascii="Courier New" w:hAnsi="Courier New" w:cs="Courier New"/>
          <w:sz w:val="20"/>
          <w:szCs w:val="20"/>
          <w:rPrChange w:id="465" w:author="chotta-safe" w:date="2017-03-04T13:44:00Z">
            <w:rPr>
              <w:sz w:val="20"/>
              <w:szCs w:val="20"/>
            </w:rPr>
          </w:rPrChange>
        </w:rPr>
      </w:pPr>
      <w:r w:rsidRPr="00AE7DAD">
        <w:rPr>
          <w:rFonts w:ascii="Courier New" w:eastAsia="Times New Roman" w:hAnsi="Courier New" w:cs="Courier New"/>
          <w:sz w:val="20"/>
          <w:szCs w:val="20"/>
          <w:rPrChange w:id="466" w:author="chotta-safe" w:date="2017-03-04T13:44: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467" w:author="chotta-safe" w:date="2017-03-04T13:44: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468" w:author="chotta-safe" w:date="2017-03-04T13:44:00Z">
            <w:rPr>
              <w:rFonts w:ascii="Times New Roman" w:eastAsia="Times New Roman" w:hAnsi="Times New Roman" w:cs="Times New Roman"/>
              <w:sz w:val="20"/>
              <w:szCs w:val="20"/>
            </w:rPr>
          </w:rPrChange>
        </w:rPr>
        <w:t xml:space="preserve"> sparkConfig = new SparkConf()</w:t>
      </w:r>
    </w:p>
    <w:p w:rsidR="000368C2" w:rsidRPr="009010C3" w:rsidRDefault="00AE7DAD" w:rsidP="00D11665">
      <w:pPr>
        <w:pStyle w:val="normal0"/>
        <w:shd w:val="clear" w:color="auto" w:fill="D9D9D9" w:themeFill="background1" w:themeFillShade="D9"/>
        <w:spacing w:after="0"/>
        <w:ind w:left="1440"/>
        <w:rPr>
          <w:rFonts w:ascii="Courier New" w:hAnsi="Courier New" w:cs="Courier New"/>
          <w:sz w:val="20"/>
          <w:szCs w:val="20"/>
          <w:rPrChange w:id="469" w:author="chotta-safe" w:date="2017-03-04T13:44:00Z">
            <w:rPr>
              <w:sz w:val="20"/>
              <w:szCs w:val="20"/>
            </w:rPr>
          </w:rPrChange>
        </w:rPr>
      </w:pPr>
      <w:r w:rsidRPr="00AE7DAD">
        <w:rPr>
          <w:rFonts w:ascii="Courier New" w:eastAsia="Times New Roman" w:hAnsi="Courier New" w:cs="Courier New"/>
          <w:sz w:val="20"/>
          <w:szCs w:val="20"/>
          <w:rPrChange w:id="470" w:author="chotta-safe" w:date="2017-03-04T13:44: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471" w:author="chotta-safe" w:date="2017-03-04T13:44:00Z">
            <w:rPr>
              <w:rFonts w:ascii="Times New Roman" w:eastAsia="Times New Roman" w:hAnsi="Times New Roman" w:cs="Times New Roman"/>
              <w:sz w:val="20"/>
              <w:szCs w:val="20"/>
            </w:rPr>
          </w:rPrChange>
        </w:rPr>
        <w:t>sparkConfig.set(</w:t>
      </w:r>
      <w:proofErr w:type="gramEnd"/>
      <w:r w:rsidRPr="00AE7DAD">
        <w:rPr>
          <w:rFonts w:ascii="Courier New" w:eastAsia="Times New Roman" w:hAnsi="Courier New" w:cs="Courier New"/>
          <w:sz w:val="20"/>
          <w:szCs w:val="20"/>
          <w:rPrChange w:id="472" w:author="chotta-safe" w:date="2017-03-04T13:44:00Z">
            <w:rPr>
              <w:rFonts w:ascii="Times New Roman" w:eastAsia="Times New Roman" w:hAnsi="Times New Roman" w:cs="Times New Roman"/>
              <w:sz w:val="20"/>
              <w:szCs w:val="20"/>
            </w:rPr>
          </w:rPrChange>
        </w:rPr>
        <w:t>"spark.broadcast.compress", "false")</w:t>
      </w:r>
    </w:p>
    <w:p w:rsidR="000368C2" w:rsidRPr="009010C3" w:rsidRDefault="00AE7DAD" w:rsidP="00D11665">
      <w:pPr>
        <w:pStyle w:val="normal0"/>
        <w:shd w:val="clear" w:color="auto" w:fill="D9D9D9" w:themeFill="background1" w:themeFillShade="D9"/>
        <w:spacing w:after="0"/>
        <w:ind w:left="1440"/>
        <w:rPr>
          <w:rFonts w:ascii="Courier New" w:hAnsi="Courier New" w:cs="Courier New"/>
          <w:sz w:val="20"/>
          <w:szCs w:val="20"/>
          <w:rPrChange w:id="473" w:author="chotta-safe" w:date="2017-03-04T13:44:00Z">
            <w:rPr>
              <w:sz w:val="20"/>
              <w:szCs w:val="20"/>
            </w:rPr>
          </w:rPrChange>
        </w:rPr>
      </w:pPr>
      <w:r w:rsidRPr="00AE7DAD">
        <w:rPr>
          <w:rFonts w:ascii="Courier New" w:eastAsia="Times New Roman" w:hAnsi="Courier New" w:cs="Courier New"/>
          <w:sz w:val="20"/>
          <w:szCs w:val="20"/>
          <w:rPrChange w:id="474" w:author="chotta-safe" w:date="2017-03-04T13:44: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475" w:author="chotta-safe" w:date="2017-03-04T13:44:00Z">
            <w:rPr>
              <w:rFonts w:ascii="Times New Roman" w:eastAsia="Times New Roman" w:hAnsi="Times New Roman" w:cs="Times New Roman"/>
              <w:sz w:val="20"/>
              <w:szCs w:val="20"/>
            </w:rPr>
          </w:rPrChange>
        </w:rPr>
        <w:t>sparkConfig.set(</w:t>
      </w:r>
      <w:proofErr w:type="gramEnd"/>
      <w:r w:rsidRPr="00AE7DAD">
        <w:rPr>
          <w:rFonts w:ascii="Courier New" w:eastAsia="Times New Roman" w:hAnsi="Courier New" w:cs="Courier New"/>
          <w:sz w:val="20"/>
          <w:szCs w:val="20"/>
          <w:rPrChange w:id="476" w:author="chotta-safe" w:date="2017-03-04T13:44:00Z">
            <w:rPr>
              <w:rFonts w:ascii="Times New Roman" w:eastAsia="Times New Roman" w:hAnsi="Times New Roman" w:cs="Times New Roman"/>
              <w:sz w:val="20"/>
              <w:szCs w:val="20"/>
            </w:rPr>
          </w:rPrChange>
        </w:rPr>
        <w:t>"spark.shuffle.compress", "false")</w:t>
      </w:r>
    </w:p>
    <w:p w:rsidR="000368C2" w:rsidRPr="009010C3" w:rsidRDefault="00AE7DAD" w:rsidP="00D11665">
      <w:pPr>
        <w:pStyle w:val="normal0"/>
        <w:shd w:val="clear" w:color="auto" w:fill="D9D9D9" w:themeFill="background1" w:themeFillShade="D9"/>
        <w:spacing w:after="0"/>
        <w:ind w:left="1440"/>
        <w:rPr>
          <w:rFonts w:ascii="Courier New" w:hAnsi="Courier New" w:cs="Courier New"/>
          <w:sz w:val="20"/>
          <w:szCs w:val="20"/>
          <w:rPrChange w:id="477" w:author="chotta-safe" w:date="2017-03-04T13:44:00Z">
            <w:rPr>
              <w:sz w:val="20"/>
              <w:szCs w:val="20"/>
            </w:rPr>
          </w:rPrChange>
        </w:rPr>
      </w:pPr>
      <w:r w:rsidRPr="00AE7DAD">
        <w:rPr>
          <w:rFonts w:ascii="Courier New" w:eastAsia="Times New Roman" w:hAnsi="Courier New" w:cs="Courier New"/>
          <w:sz w:val="20"/>
          <w:szCs w:val="20"/>
          <w:rPrChange w:id="478" w:author="chotta-safe" w:date="2017-03-04T13:44: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479" w:author="chotta-safe" w:date="2017-03-04T13:44:00Z">
            <w:rPr>
              <w:rFonts w:ascii="Times New Roman" w:eastAsia="Times New Roman" w:hAnsi="Times New Roman" w:cs="Times New Roman"/>
              <w:sz w:val="20"/>
              <w:szCs w:val="20"/>
            </w:rPr>
          </w:rPrChange>
        </w:rPr>
        <w:t>sparkConfig.set(</w:t>
      </w:r>
      <w:proofErr w:type="gramEnd"/>
      <w:r w:rsidRPr="00AE7DAD">
        <w:rPr>
          <w:rFonts w:ascii="Courier New" w:eastAsia="Times New Roman" w:hAnsi="Courier New" w:cs="Courier New"/>
          <w:sz w:val="20"/>
          <w:szCs w:val="20"/>
          <w:rPrChange w:id="480" w:author="chotta-safe" w:date="2017-03-04T13:44:00Z">
            <w:rPr>
              <w:rFonts w:ascii="Times New Roman" w:eastAsia="Times New Roman" w:hAnsi="Times New Roman" w:cs="Times New Roman"/>
              <w:sz w:val="20"/>
              <w:szCs w:val="20"/>
            </w:rPr>
          </w:rPrChange>
        </w:rPr>
        <w:t>"spark.shuffle.spill.compress", "false")</w:t>
      </w:r>
    </w:p>
    <w:p w:rsidR="000368C2" w:rsidRPr="009010C3" w:rsidRDefault="00AE7DAD" w:rsidP="00D11665">
      <w:pPr>
        <w:pStyle w:val="normal0"/>
        <w:shd w:val="clear" w:color="auto" w:fill="D9D9D9" w:themeFill="background1" w:themeFillShade="D9"/>
        <w:spacing w:after="0"/>
        <w:ind w:left="1440"/>
        <w:rPr>
          <w:rFonts w:ascii="Courier New" w:hAnsi="Courier New" w:cs="Courier New"/>
          <w:sz w:val="20"/>
          <w:szCs w:val="20"/>
          <w:rPrChange w:id="481" w:author="chotta-safe" w:date="2017-03-04T13:44:00Z">
            <w:rPr>
              <w:sz w:val="20"/>
              <w:szCs w:val="20"/>
            </w:rPr>
          </w:rPrChange>
        </w:rPr>
      </w:pPr>
      <w:r w:rsidRPr="00AE7DAD">
        <w:rPr>
          <w:rFonts w:ascii="Courier New" w:eastAsia="Times New Roman" w:hAnsi="Courier New" w:cs="Courier New"/>
          <w:sz w:val="20"/>
          <w:szCs w:val="20"/>
          <w:rPrChange w:id="482" w:author="chotta-safe" w:date="2017-03-04T13:44: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483" w:author="chotta-safe" w:date="2017-03-04T13:44:00Z">
            <w:rPr>
              <w:rFonts w:ascii="Times New Roman" w:eastAsia="Times New Roman" w:hAnsi="Times New Roman" w:cs="Times New Roman"/>
              <w:sz w:val="20"/>
              <w:szCs w:val="20"/>
            </w:rPr>
          </w:rPrChange>
        </w:rPr>
        <w:t>new</w:t>
      </w:r>
      <w:proofErr w:type="gramEnd"/>
      <w:r w:rsidRPr="00AE7DAD">
        <w:rPr>
          <w:rFonts w:ascii="Courier New" w:eastAsia="Times New Roman" w:hAnsi="Courier New" w:cs="Courier New"/>
          <w:sz w:val="20"/>
          <w:szCs w:val="20"/>
          <w:rPrChange w:id="484" w:author="chotta-safe" w:date="2017-03-04T13:44:00Z">
            <w:rPr>
              <w:rFonts w:ascii="Times New Roman" w:eastAsia="Times New Roman" w:hAnsi="Times New Roman" w:cs="Times New Roman"/>
              <w:sz w:val="20"/>
              <w:szCs w:val="20"/>
            </w:rPr>
          </w:rPrChange>
        </w:rPr>
        <w:t xml:space="preserve"> SparkContext("local[2]", "DataGenerator", sparkConfig)</w:t>
      </w:r>
    </w:p>
    <w:p w:rsidR="000368C2" w:rsidRPr="009010C3" w:rsidRDefault="00AE7DAD" w:rsidP="00D11665">
      <w:pPr>
        <w:pStyle w:val="normal0"/>
        <w:shd w:val="clear" w:color="auto" w:fill="D9D9D9" w:themeFill="background1" w:themeFillShade="D9"/>
        <w:spacing w:after="0"/>
        <w:ind w:left="1440"/>
        <w:rPr>
          <w:rFonts w:ascii="Courier New" w:hAnsi="Courier New" w:cs="Courier New"/>
          <w:sz w:val="20"/>
          <w:szCs w:val="20"/>
          <w:rPrChange w:id="485" w:author="chotta-safe" w:date="2017-03-04T13:44:00Z">
            <w:rPr>
              <w:sz w:val="20"/>
              <w:szCs w:val="20"/>
            </w:rPr>
          </w:rPrChange>
        </w:rPr>
      </w:pPr>
      <w:r w:rsidRPr="00AE7DAD">
        <w:rPr>
          <w:rFonts w:ascii="Courier New" w:eastAsia="Times New Roman" w:hAnsi="Courier New" w:cs="Courier New"/>
          <w:sz w:val="20"/>
          <w:szCs w:val="20"/>
          <w:rPrChange w:id="486" w:author="chotta-safe" w:date="2017-03-04T13:44:00Z">
            <w:rPr>
              <w:rFonts w:ascii="Times New Roman" w:eastAsia="Times New Roman" w:hAnsi="Times New Roman" w:cs="Times New Roman"/>
              <w:sz w:val="20"/>
              <w:szCs w:val="20"/>
            </w:rPr>
          </w:rPrChange>
        </w:rPr>
        <w:t xml:space="preserve">    } else {</w:t>
      </w:r>
    </w:p>
    <w:p w:rsidR="000368C2" w:rsidRPr="009010C3" w:rsidRDefault="00AE7DAD" w:rsidP="00D11665">
      <w:pPr>
        <w:pStyle w:val="normal0"/>
        <w:shd w:val="clear" w:color="auto" w:fill="D9D9D9" w:themeFill="background1" w:themeFillShade="D9"/>
        <w:spacing w:after="0"/>
        <w:ind w:left="1440"/>
        <w:rPr>
          <w:rFonts w:ascii="Courier New" w:hAnsi="Courier New" w:cs="Courier New"/>
          <w:sz w:val="20"/>
          <w:szCs w:val="20"/>
          <w:rPrChange w:id="487" w:author="chotta-safe" w:date="2017-03-04T13:44:00Z">
            <w:rPr>
              <w:sz w:val="20"/>
              <w:szCs w:val="20"/>
            </w:rPr>
          </w:rPrChange>
        </w:rPr>
      </w:pPr>
      <w:r w:rsidRPr="00AE7DAD">
        <w:rPr>
          <w:rFonts w:ascii="Courier New" w:eastAsia="Times New Roman" w:hAnsi="Courier New" w:cs="Courier New"/>
          <w:sz w:val="20"/>
          <w:szCs w:val="20"/>
          <w:rPrChange w:id="488" w:author="chotta-safe" w:date="2017-03-04T13:44: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489" w:author="chotta-safe" w:date="2017-03-04T13:44: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490" w:author="chotta-safe" w:date="2017-03-04T13:44:00Z">
            <w:rPr>
              <w:rFonts w:ascii="Times New Roman" w:eastAsia="Times New Roman" w:hAnsi="Times New Roman" w:cs="Times New Roman"/>
              <w:sz w:val="20"/>
              <w:szCs w:val="20"/>
            </w:rPr>
          </w:rPrChange>
        </w:rPr>
        <w:t xml:space="preserve"> sparkConf = new SparkConf().setAppName("DataGenerator")</w:t>
      </w:r>
    </w:p>
    <w:p w:rsidR="000368C2" w:rsidRPr="009010C3" w:rsidRDefault="00AE7DAD" w:rsidP="00D11665">
      <w:pPr>
        <w:pStyle w:val="normal0"/>
        <w:shd w:val="clear" w:color="auto" w:fill="D9D9D9" w:themeFill="background1" w:themeFillShade="D9"/>
        <w:spacing w:after="0"/>
        <w:ind w:left="1440"/>
        <w:rPr>
          <w:rFonts w:ascii="Courier New" w:hAnsi="Courier New" w:cs="Courier New"/>
          <w:sz w:val="20"/>
          <w:szCs w:val="20"/>
          <w:rPrChange w:id="491" w:author="chotta-safe" w:date="2017-03-04T13:44:00Z">
            <w:rPr>
              <w:sz w:val="20"/>
              <w:szCs w:val="20"/>
            </w:rPr>
          </w:rPrChange>
        </w:rPr>
      </w:pPr>
      <w:r w:rsidRPr="00AE7DAD">
        <w:rPr>
          <w:rFonts w:ascii="Courier New" w:eastAsia="Times New Roman" w:hAnsi="Courier New" w:cs="Courier New"/>
          <w:sz w:val="20"/>
          <w:szCs w:val="20"/>
          <w:rPrChange w:id="492" w:author="chotta-safe" w:date="2017-03-04T13:44: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493" w:author="chotta-safe" w:date="2017-03-04T13:44:00Z">
            <w:rPr>
              <w:rFonts w:ascii="Times New Roman" w:eastAsia="Times New Roman" w:hAnsi="Times New Roman" w:cs="Times New Roman"/>
              <w:sz w:val="20"/>
              <w:szCs w:val="20"/>
            </w:rPr>
          </w:rPrChange>
        </w:rPr>
        <w:t>new</w:t>
      </w:r>
      <w:proofErr w:type="gramEnd"/>
      <w:r w:rsidRPr="00AE7DAD">
        <w:rPr>
          <w:rFonts w:ascii="Courier New" w:eastAsia="Times New Roman" w:hAnsi="Courier New" w:cs="Courier New"/>
          <w:sz w:val="20"/>
          <w:szCs w:val="20"/>
          <w:rPrChange w:id="494" w:author="chotta-safe" w:date="2017-03-04T13:44:00Z">
            <w:rPr>
              <w:rFonts w:ascii="Times New Roman" w:eastAsia="Times New Roman" w:hAnsi="Times New Roman" w:cs="Times New Roman"/>
              <w:sz w:val="20"/>
              <w:szCs w:val="20"/>
            </w:rPr>
          </w:rPrChange>
        </w:rPr>
        <w:t xml:space="preserve"> SparkContext(sparkConf)</w:t>
      </w:r>
    </w:p>
    <w:p w:rsidR="000368C2" w:rsidRPr="009010C3" w:rsidRDefault="00AE7DAD" w:rsidP="00D11665">
      <w:pPr>
        <w:pStyle w:val="normal0"/>
        <w:shd w:val="clear" w:color="auto" w:fill="D9D9D9" w:themeFill="background1" w:themeFillShade="D9"/>
        <w:spacing w:after="0"/>
        <w:ind w:left="1440"/>
        <w:rPr>
          <w:rFonts w:ascii="Courier New" w:eastAsia="Times New Roman" w:hAnsi="Courier New" w:cs="Courier New"/>
          <w:sz w:val="20"/>
          <w:szCs w:val="20"/>
          <w:rPrChange w:id="495" w:author="chotta-safe" w:date="2017-03-04T13:44:00Z">
            <w:rPr>
              <w:rFonts w:ascii="Times New Roman" w:eastAsia="Times New Roman" w:hAnsi="Times New Roman" w:cs="Times New Roman"/>
              <w:sz w:val="20"/>
              <w:szCs w:val="20"/>
            </w:rPr>
          </w:rPrChange>
        </w:rPr>
      </w:pPr>
      <w:r w:rsidRPr="00AE7DAD">
        <w:rPr>
          <w:rFonts w:ascii="Courier New" w:eastAsia="Times New Roman" w:hAnsi="Courier New" w:cs="Courier New"/>
          <w:sz w:val="20"/>
          <w:szCs w:val="20"/>
          <w:rPrChange w:id="496" w:author="chotta-safe" w:date="2017-03-04T13:44:00Z">
            <w:rPr>
              <w:rFonts w:ascii="Times New Roman" w:eastAsia="Times New Roman" w:hAnsi="Times New Roman" w:cs="Times New Roman"/>
              <w:sz w:val="20"/>
              <w:szCs w:val="20"/>
            </w:rPr>
          </w:rPrChange>
        </w:rPr>
        <w:t xml:space="preserve">    }</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497" w:name="_Toc474089301"/>
      <w:r w:rsidRPr="00FD7A1A">
        <w:rPr>
          <w:rFonts w:ascii="Times New Roman" w:eastAsia="Times New Roman" w:hAnsi="Times New Roman" w:cs="Times New Roman"/>
          <w:sz w:val="20"/>
          <w:szCs w:val="20"/>
        </w:rPr>
        <w:t>How is memory handled in Datasets?</w:t>
      </w:r>
      <w:bookmarkEnd w:id="497"/>
    </w:p>
    <w:p w:rsidR="000368C2" w:rsidRPr="00FD7A1A" w:rsidDel="009010C3" w:rsidRDefault="009010C3" w:rsidP="00B704FA">
      <w:pPr>
        <w:pStyle w:val="normal0"/>
        <w:ind w:left="720"/>
        <w:rPr>
          <w:del w:id="498" w:author="chotta-safe" w:date="2017-03-04T13:46:00Z"/>
          <w:sz w:val="20"/>
          <w:szCs w:val="20"/>
        </w:rPr>
      </w:pPr>
      <w:ins w:id="499" w:author="chotta-safe" w:date="2017-03-04T13:46:00Z">
        <w:r w:rsidRPr="009010C3">
          <w:rPr>
            <w:rFonts w:ascii="Times New Roman" w:eastAsia="Times New Roman" w:hAnsi="Times New Roman" w:cs="Times New Roman"/>
            <w:sz w:val="20"/>
            <w:szCs w:val="20"/>
          </w:rPr>
          <w:t>Datasets tend to use less memory. Spark understands the structure of data in Datasets, because they're typed. Spark uses encoders to translate between these types ("domain objects") and Spark's compact internal Tungsten data format. It generates these encoders via runtime code-generation. The generated code can operate directly on the Tungsten compact format. Memory is conserved, because of the compact format. Speed is improved by custom code-generation.</w:t>
        </w:r>
      </w:ins>
      <w:ins w:id="500" w:author="chotta-safe" w:date="2017-03-04T13:49:00Z">
        <w:r w:rsidR="004324A7">
          <w:rPr>
            <w:rFonts w:ascii="Times New Roman" w:eastAsia="Times New Roman" w:hAnsi="Times New Roman" w:cs="Times New Roman"/>
            <w:sz w:val="20"/>
            <w:szCs w:val="20"/>
          </w:rPr>
          <w:t xml:space="preserve"> </w:t>
        </w:r>
      </w:ins>
      <w:del w:id="501" w:author="chotta-safe" w:date="2017-03-04T13:46:00Z">
        <w:r w:rsidR="00CC3160" w:rsidRPr="00FD7A1A" w:rsidDel="009010C3">
          <w:rPr>
            <w:rFonts w:ascii="Times New Roman" w:eastAsia="Times New Roman" w:hAnsi="Times New Roman" w:cs="Times New Roman"/>
            <w:sz w:val="20"/>
            <w:szCs w:val="20"/>
          </w:rPr>
          <w:delText>Datasets tend to use less memory.</w:delText>
        </w:r>
      </w:del>
    </w:p>
    <w:p w:rsidR="000368C2" w:rsidRPr="00FD7A1A" w:rsidDel="009010C3" w:rsidRDefault="00CC3160" w:rsidP="00B704FA">
      <w:pPr>
        <w:pStyle w:val="normal0"/>
        <w:ind w:left="720"/>
        <w:rPr>
          <w:del w:id="502" w:author="chotta-safe" w:date="2017-03-04T13:46:00Z"/>
          <w:sz w:val="20"/>
          <w:szCs w:val="20"/>
        </w:rPr>
      </w:pPr>
      <w:del w:id="503" w:author="chotta-safe" w:date="2017-03-04T13:46:00Z">
        <w:r w:rsidRPr="00FD7A1A" w:rsidDel="009010C3">
          <w:rPr>
            <w:rFonts w:ascii="Times New Roman" w:eastAsia="Times New Roman" w:hAnsi="Times New Roman" w:cs="Times New Roman"/>
            <w:sz w:val="20"/>
            <w:szCs w:val="20"/>
          </w:rPr>
          <w:delText>Spark understands the structure of data in Datasets, because they're typed.</w:delText>
        </w:r>
      </w:del>
    </w:p>
    <w:p w:rsidR="000368C2" w:rsidRPr="00FD7A1A" w:rsidDel="009010C3" w:rsidRDefault="00CC3160" w:rsidP="00B704FA">
      <w:pPr>
        <w:pStyle w:val="normal0"/>
        <w:ind w:left="720"/>
        <w:rPr>
          <w:del w:id="504" w:author="chotta-safe" w:date="2017-03-04T13:46:00Z"/>
          <w:sz w:val="20"/>
          <w:szCs w:val="20"/>
        </w:rPr>
      </w:pPr>
      <w:del w:id="505" w:author="chotta-safe" w:date="2017-03-04T13:46:00Z">
        <w:r w:rsidRPr="00FD7A1A" w:rsidDel="009010C3">
          <w:rPr>
            <w:rFonts w:ascii="Times New Roman" w:eastAsia="Times New Roman" w:hAnsi="Times New Roman" w:cs="Times New Roman"/>
            <w:sz w:val="20"/>
            <w:szCs w:val="20"/>
          </w:rPr>
          <w:delText>Spark uses encoders to translate between these types ("domain objects") and</w:delText>
        </w:r>
      </w:del>
    </w:p>
    <w:p w:rsidR="000368C2" w:rsidRPr="00FD7A1A" w:rsidDel="009010C3" w:rsidRDefault="00CC3160" w:rsidP="00B704FA">
      <w:pPr>
        <w:pStyle w:val="normal0"/>
        <w:ind w:left="720"/>
        <w:rPr>
          <w:del w:id="506" w:author="chotta-safe" w:date="2017-03-04T13:46:00Z"/>
          <w:sz w:val="20"/>
          <w:szCs w:val="20"/>
        </w:rPr>
      </w:pPr>
      <w:del w:id="507" w:author="chotta-safe" w:date="2017-03-04T13:46:00Z">
        <w:r w:rsidRPr="00FD7A1A" w:rsidDel="009010C3">
          <w:rPr>
            <w:rFonts w:ascii="Times New Roman" w:eastAsia="Times New Roman" w:hAnsi="Times New Roman" w:cs="Times New Roman"/>
            <w:sz w:val="20"/>
            <w:szCs w:val="20"/>
          </w:rPr>
          <w:delText>Spark's compact internal Tungsten data format.</w:delText>
        </w:r>
      </w:del>
    </w:p>
    <w:p w:rsidR="000368C2" w:rsidRPr="00FD7A1A" w:rsidDel="009010C3" w:rsidRDefault="00CC3160" w:rsidP="00B704FA">
      <w:pPr>
        <w:pStyle w:val="normal0"/>
        <w:ind w:left="720"/>
        <w:rPr>
          <w:del w:id="508" w:author="chotta-safe" w:date="2017-03-04T13:46:00Z"/>
          <w:sz w:val="20"/>
          <w:szCs w:val="20"/>
        </w:rPr>
      </w:pPr>
      <w:del w:id="509" w:author="chotta-safe" w:date="2017-03-04T13:46:00Z">
        <w:r w:rsidRPr="00FD7A1A" w:rsidDel="009010C3">
          <w:rPr>
            <w:rFonts w:ascii="Times New Roman" w:eastAsia="Times New Roman" w:hAnsi="Times New Roman" w:cs="Times New Roman"/>
            <w:sz w:val="20"/>
            <w:szCs w:val="20"/>
          </w:rPr>
          <w:delText>It generates these encoders via runtime code-generation. The generated code</w:delText>
        </w:r>
      </w:del>
    </w:p>
    <w:p w:rsidR="000368C2" w:rsidRPr="00FD7A1A" w:rsidDel="009010C3" w:rsidRDefault="00CC3160" w:rsidP="00B704FA">
      <w:pPr>
        <w:pStyle w:val="normal0"/>
        <w:ind w:left="720"/>
        <w:rPr>
          <w:del w:id="510" w:author="chotta-safe" w:date="2017-03-04T13:46:00Z"/>
          <w:sz w:val="20"/>
          <w:szCs w:val="20"/>
        </w:rPr>
      </w:pPr>
      <w:del w:id="511" w:author="chotta-safe" w:date="2017-03-04T13:46:00Z">
        <w:r w:rsidRPr="00FD7A1A" w:rsidDel="009010C3">
          <w:rPr>
            <w:rFonts w:ascii="Times New Roman" w:eastAsia="Times New Roman" w:hAnsi="Times New Roman" w:cs="Times New Roman"/>
            <w:sz w:val="20"/>
            <w:szCs w:val="20"/>
          </w:rPr>
          <w:delText>can operate directly on the Tungsten compact format.</w:delText>
        </w:r>
      </w:del>
    </w:p>
    <w:p w:rsidR="000368C2" w:rsidRPr="00FD7A1A" w:rsidDel="009010C3" w:rsidRDefault="00CC3160" w:rsidP="00B704FA">
      <w:pPr>
        <w:pStyle w:val="normal0"/>
        <w:ind w:left="720"/>
        <w:rPr>
          <w:del w:id="512" w:author="chotta-safe" w:date="2017-03-04T13:46:00Z"/>
          <w:sz w:val="20"/>
          <w:szCs w:val="20"/>
        </w:rPr>
      </w:pPr>
      <w:del w:id="513" w:author="chotta-safe" w:date="2017-03-04T13:46:00Z">
        <w:r w:rsidRPr="00FD7A1A" w:rsidDel="009010C3">
          <w:rPr>
            <w:rFonts w:ascii="Times New Roman" w:eastAsia="Times New Roman" w:hAnsi="Times New Roman" w:cs="Times New Roman"/>
            <w:sz w:val="20"/>
            <w:szCs w:val="20"/>
          </w:rPr>
          <w:delText>Memory is conserved, because of the compact format. Speed is improved by</w:delText>
        </w:r>
      </w:del>
    </w:p>
    <w:p w:rsidR="000368C2" w:rsidRPr="00FD7A1A" w:rsidDel="009010C3" w:rsidRDefault="00CC3160" w:rsidP="00B704FA">
      <w:pPr>
        <w:pStyle w:val="normal0"/>
        <w:ind w:left="720"/>
        <w:rPr>
          <w:del w:id="514" w:author="chotta-safe" w:date="2017-03-04T13:46:00Z"/>
          <w:sz w:val="20"/>
          <w:szCs w:val="20"/>
        </w:rPr>
      </w:pPr>
      <w:del w:id="515" w:author="chotta-safe" w:date="2017-03-04T13:46:00Z">
        <w:r w:rsidRPr="00FD7A1A" w:rsidDel="009010C3">
          <w:rPr>
            <w:rFonts w:ascii="Times New Roman" w:eastAsia="Times New Roman" w:hAnsi="Times New Roman" w:cs="Times New Roman"/>
            <w:sz w:val="20"/>
            <w:szCs w:val="20"/>
          </w:rPr>
          <w:delText>custom code-generation.</w:delText>
        </w:r>
      </w:del>
    </w:p>
    <w:p w:rsidR="000368C2" w:rsidRPr="00FD7A1A"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b w:val="0"/>
          <w:sz w:val="20"/>
          <w:szCs w:val="20"/>
        </w:rPr>
      </w:pPr>
      <w:bookmarkStart w:id="516" w:name="_Toc474089302"/>
      <w:r w:rsidRPr="00FD7A1A">
        <w:rPr>
          <w:rFonts w:ascii="Times New Roman" w:eastAsia="Times New Roman" w:hAnsi="Times New Roman" w:cs="Times New Roman"/>
          <w:sz w:val="20"/>
          <w:szCs w:val="20"/>
        </w:rPr>
        <w:t>Explain Datasets and Serialization</w:t>
      </w:r>
      <w:bookmarkEnd w:id="516"/>
    </w:p>
    <w:p w:rsidR="000368C2" w:rsidRPr="00FD7A1A" w:rsidDel="00EF0904" w:rsidRDefault="00CC3160" w:rsidP="00B704FA">
      <w:pPr>
        <w:pStyle w:val="normal0"/>
        <w:ind w:left="720"/>
        <w:rPr>
          <w:del w:id="517" w:author="chotta-safe" w:date="2017-03-04T13:47:00Z"/>
          <w:sz w:val="20"/>
          <w:szCs w:val="20"/>
        </w:rPr>
      </w:pPr>
      <w:r w:rsidRPr="00FD7A1A">
        <w:rPr>
          <w:rFonts w:ascii="Times New Roman" w:eastAsia="Times New Roman" w:hAnsi="Times New Roman" w:cs="Times New Roman"/>
          <w:sz w:val="20"/>
          <w:szCs w:val="20"/>
        </w:rPr>
        <w:t>Spark has to serialize data ... a lot. Because of the efficiency of the code-generated encoders, serialization can be significantly faster than either native Java or Kryo serialization</w:t>
      </w:r>
      <w:ins w:id="518" w:author="chotta-safe" w:date="2017-03-04T13:50:00Z">
        <w:r w:rsidR="004324A7">
          <w:rPr>
            <w:rFonts w:ascii="Times New Roman" w:eastAsia="Times New Roman" w:hAnsi="Times New Roman" w:cs="Times New Roman"/>
            <w:sz w:val="20"/>
            <w:szCs w:val="20"/>
          </w:rPr>
          <w:t>s</w:t>
        </w:r>
      </w:ins>
      <w:r w:rsidRPr="00FD7A1A">
        <w:rPr>
          <w:rFonts w:ascii="Times New Roman" w:eastAsia="Times New Roman" w:hAnsi="Times New Roman" w:cs="Times New Roman"/>
          <w:sz w:val="20"/>
          <w:szCs w:val="20"/>
        </w:rPr>
        <w:t>.</w:t>
      </w:r>
      <w:ins w:id="519" w:author="chotta-safe" w:date="2017-03-04T13:50:00Z">
        <w:r w:rsidR="004324A7">
          <w:rPr>
            <w:rFonts w:ascii="Times New Roman" w:eastAsia="Times New Roman" w:hAnsi="Times New Roman" w:cs="Times New Roman"/>
            <w:sz w:val="20"/>
            <w:szCs w:val="20"/>
          </w:rPr>
          <w:t xml:space="preserve"> </w:t>
        </w:r>
      </w:ins>
    </w:p>
    <w:p w:rsidR="000368C2" w:rsidRPr="00FD7A1A" w:rsidRDefault="00CC3160" w:rsidP="00EF0904">
      <w:pPr>
        <w:pStyle w:val="normal0"/>
        <w:ind w:left="720"/>
        <w:rPr>
          <w:sz w:val="20"/>
          <w:szCs w:val="20"/>
        </w:rPr>
      </w:pPr>
      <w:r w:rsidRPr="00FD7A1A">
        <w:rPr>
          <w:rFonts w:ascii="Times New Roman" w:eastAsia="Times New Roman" w:hAnsi="Times New Roman" w:cs="Times New Roman"/>
          <w:sz w:val="20"/>
          <w:szCs w:val="20"/>
        </w:rPr>
        <w:t>The resulting serialized data will often be up to 2</w:t>
      </w:r>
      <w:ins w:id="520" w:author="chotta-safe" w:date="2017-03-04T13:50:00Z">
        <w:r w:rsidR="004324A7">
          <w:rPr>
            <w:rFonts w:ascii="Times New Roman" w:eastAsia="Times New Roman" w:hAnsi="Times New Roman" w:cs="Times New Roman"/>
            <w:sz w:val="20"/>
            <w:szCs w:val="20"/>
          </w:rPr>
          <w:t xml:space="preserve"> times</w:t>
        </w:r>
      </w:ins>
      <w:del w:id="521" w:author="chotta-safe" w:date="2017-03-04T13:50:00Z">
        <w:r w:rsidRPr="00FD7A1A" w:rsidDel="004324A7">
          <w:rPr>
            <w:rFonts w:ascii="Times New Roman" w:eastAsia="Times New Roman" w:hAnsi="Times New Roman" w:cs="Times New Roman"/>
            <w:sz w:val="20"/>
            <w:szCs w:val="20"/>
          </w:rPr>
          <w:delText>x</w:delText>
        </w:r>
      </w:del>
      <w:r w:rsidRPr="00FD7A1A">
        <w:rPr>
          <w:rFonts w:ascii="Times New Roman" w:eastAsia="Times New Roman" w:hAnsi="Times New Roman" w:cs="Times New Roman"/>
          <w:sz w:val="20"/>
          <w:szCs w:val="20"/>
        </w:rPr>
        <w:t xml:space="preserve"> smaller, as well, which reduces disk use and network use.</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22" w:name="_Toc474089303"/>
      <w:r w:rsidRPr="00FD7A1A">
        <w:rPr>
          <w:rFonts w:ascii="Times New Roman" w:eastAsia="Times New Roman" w:hAnsi="Times New Roman" w:cs="Times New Roman"/>
          <w:sz w:val="20"/>
          <w:szCs w:val="20"/>
        </w:rPr>
        <w:t>What are the limitations of dataset?</w:t>
      </w:r>
      <w:bookmarkEnd w:id="522"/>
    </w:p>
    <w:p w:rsidR="000368C2" w:rsidRPr="00FD7A1A" w:rsidRDefault="00CC3160" w:rsidP="00B704FA">
      <w:pPr>
        <w:pStyle w:val="normal0"/>
        <w:ind w:left="720"/>
        <w:rPr>
          <w:sz w:val="20"/>
          <w:szCs w:val="20"/>
        </w:rPr>
      </w:pPr>
      <w:r w:rsidRPr="00FD7A1A">
        <w:rPr>
          <w:rFonts w:ascii="Times New Roman" w:eastAsia="Times New Roman" w:hAnsi="Times New Roman" w:cs="Times New Roman"/>
          <w:sz w:val="20"/>
          <w:szCs w:val="20"/>
        </w:rPr>
        <w:t xml:space="preserve">Dataset API lacks some aggregators (like </w:t>
      </w:r>
      <w:proofErr w:type="gramStart"/>
      <w:r w:rsidRPr="00FD7A1A">
        <w:rPr>
          <w:rFonts w:ascii="Times New Roman" w:eastAsia="Times New Roman" w:hAnsi="Times New Roman" w:cs="Times New Roman"/>
          <w:sz w:val="20"/>
          <w:szCs w:val="20"/>
        </w:rPr>
        <w:t>sum(</w:t>
      </w:r>
      <w:proofErr w:type="gramEnd"/>
      <w:r w:rsidRPr="00FD7A1A">
        <w:rPr>
          <w:rFonts w:ascii="Times New Roman" w:eastAsia="Times New Roman" w:hAnsi="Times New Roman" w:cs="Times New Roman"/>
          <w:sz w:val="20"/>
          <w:szCs w:val="20"/>
        </w:rPr>
        <w:t>)) and lacks a sortBy() function.</w:t>
      </w:r>
    </w:p>
    <w:p w:rsidR="000368C2" w:rsidRPr="00EF0BB8" w:rsidRDefault="003157AC"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23" w:name="_Toc474089304"/>
      <w:ins w:id="524" w:author="chotta-safe" w:date="2017-03-05T13:11:00Z">
        <w:r>
          <w:rPr>
            <w:rFonts w:ascii="Times New Roman" w:eastAsia="Times New Roman" w:hAnsi="Times New Roman" w:cs="Times New Roman"/>
            <w:sz w:val="20"/>
            <w:szCs w:val="20"/>
          </w:rPr>
          <w:lastRenderedPageBreak/>
          <w:t xml:space="preserve">Explain the difference in </w:t>
        </w:r>
      </w:ins>
      <w:del w:id="525" w:author="chotta-safe" w:date="2017-03-05T13:11:00Z">
        <w:r w:rsidR="00CC3160" w:rsidRPr="00FD7A1A" w:rsidDel="003157AC">
          <w:rPr>
            <w:rFonts w:ascii="Times New Roman" w:eastAsia="Times New Roman" w:hAnsi="Times New Roman" w:cs="Times New Roman"/>
            <w:sz w:val="20"/>
            <w:szCs w:val="20"/>
          </w:rPr>
          <w:delText>I</w:delText>
        </w:r>
      </w:del>
      <w:ins w:id="526" w:author="chotta-safe" w:date="2017-03-05T13:11:00Z">
        <w:r>
          <w:rPr>
            <w:rFonts w:ascii="Times New Roman" w:eastAsia="Times New Roman" w:hAnsi="Times New Roman" w:cs="Times New Roman"/>
            <w:sz w:val="20"/>
            <w:szCs w:val="20"/>
          </w:rPr>
          <w:t>i</w:t>
        </w:r>
      </w:ins>
      <w:r w:rsidR="00CC3160" w:rsidRPr="00FD7A1A">
        <w:rPr>
          <w:rFonts w:ascii="Times New Roman" w:eastAsia="Times New Roman" w:hAnsi="Times New Roman" w:cs="Times New Roman"/>
          <w:sz w:val="20"/>
          <w:szCs w:val="20"/>
        </w:rPr>
        <w:t xml:space="preserve">mplementation </w:t>
      </w:r>
      <w:del w:id="527" w:author="chotta-safe" w:date="2017-03-05T13:11:00Z">
        <w:r w:rsidR="00CC3160" w:rsidRPr="00FD7A1A" w:rsidDel="003157AC">
          <w:rPr>
            <w:rFonts w:ascii="Times New Roman" w:eastAsia="Times New Roman" w:hAnsi="Times New Roman" w:cs="Times New Roman"/>
            <w:sz w:val="20"/>
            <w:szCs w:val="20"/>
          </w:rPr>
          <w:delText xml:space="preserve">difference </w:delText>
        </w:r>
      </w:del>
      <w:r w:rsidR="00CC3160" w:rsidRPr="00FD7A1A">
        <w:rPr>
          <w:rFonts w:ascii="Times New Roman" w:eastAsia="Times New Roman" w:hAnsi="Times New Roman" w:cs="Times New Roman"/>
          <w:sz w:val="20"/>
          <w:szCs w:val="20"/>
        </w:rPr>
        <w:t>between DataFrames and DataSet?</w:t>
      </w:r>
      <w:bookmarkEnd w:id="523"/>
    </w:p>
    <w:p w:rsidR="000368C2" w:rsidRPr="00FD7A1A" w:rsidRDefault="00CC3160">
      <w:pPr>
        <w:pStyle w:val="normal0"/>
        <w:spacing w:after="0" w:line="240" w:lineRule="auto"/>
        <w:ind w:left="720"/>
        <w:rPr>
          <w:sz w:val="20"/>
          <w:szCs w:val="20"/>
        </w:rPr>
      </w:pPr>
      <w:r w:rsidRPr="00FD7A1A">
        <w:rPr>
          <w:rFonts w:ascii="Times New Roman" w:eastAsia="Times New Roman" w:hAnsi="Times New Roman" w:cs="Times New Roman"/>
          <w:sz w:val="20"/>
          <w:szCs w:val="20"/>
        </w:rPr>
        <w:t xml:space="preserve">DataFrames produces </w:t>
      </w:r>
      <w:proofErr w:type="gramStart"/>
      <w:r w:rsidRPr="00FD7A1A">
        <w:rPr>
          <w:rFonts w:ascii="Times New Roman" w:eastAsia="Times New Roman" w:hAnsi="Times New Roman" w:cs="Times New Roman"/>
          <w:sz w:val="20"/>
          <w:szCs w:val="20"/>
        </w:rPr>
        <w:t>Rows,</w:t>
      </w:r>
      <w:proofErr w:type="gramEnd"/>
      <w:r w:rsidRPr="00FD7A1A">
        <w:rPr>
          <w:rFonts w:ascii="Times New Roman" w:eastAsia="Times New Roman" w:hAnsi="Times New Roman" w:cs="Times New Roman"/>
          <w:sz w:val="20"/>
          <w:szCs w:val="20"/>
        </w:rPr>
        <w:t xml:space="preserve"> in DataSet one can use Scala’s case classes or tuples to describe the contents of the rows. The (not so) magic gluing is done by using as on a Dataframe. (Tupels would match by position and also lack the possibility to customize naming.)</w:t>
      </w:r>
    </w:p>
    <w:p w:rsidR="000368C2" w:rsidRPr="00FD7A1A" w:rsidRDefault="000368C2">
      <w:pPr>
        <w:pStyle w:val="normal0"/>
        <w:spacing w:after="0" w:line="240" w:lineRule="auto"/>
        <w:ind w:left="720"/>
        <w:rPr>
          <w:sz w:val="20"/>
          <w:szCs w:val="20"/>
        </w:rPr>
      </w:pPr>
    </w:p>
    <w:p w:rsidR="000368C2" w:rsidRPr="004324A7" w:rsidRDefault="00AE7DAD" w:rsidP="00D11665">
      <w:pPr>
        <w:pStyle w:val="normal0"/>
        <w:shd w:val="clear" w:color="auto" w:fill="D9D9D9" w:themeFill="background1" w:themeFillShade="D9"/>
        <w:spacing w:after="0" w:line="240" w:lineRule="auto"/>
        <w:ind w:left="720"/>
        <w:rPr>
          <w:rFonts w:ascii="Courier New" w:hAnsi="Courier New" w:cs="Courier New"/>
          <w:sz w:val="20"/>
          <w:szCs w:val="20"/>
          <w:rPrChange w:id="528" w:author="chotta-safe" w:date="2017-03-04T13:51:00Z">
            <w:rPr>
              <w:sz w:val="20"/>
              <w:szCs w:val="20"/>
            </w:rPr>
          </w:rPrChange>
        </w:rPr>
      </w:pPr>
      <w:proofErr w:type="gramStart"/>
      <w:r w:rsidRPr="00AE7DAD">
        <w:rPr>
          <w:rFonts w:ascii="Courier New" w:eastAsia="Times New Roman" w:hAnsi="Courier New" w:cs="Courier New"/>
          <w:sz w:val="20"/>
          <w:szCs w:val="20"/>
          <w:rPrChange w:id="529" w:author="chotta-safe" w:date="2017-03-04T13:51:00Z">
            <w:rPr>
              <w:rFonts w:ascii="Times New Roman" w:eastAsia="Times New Roman" w:hAnsi="Times New Roman" w:cs="Times New Roman"/>
              <w:sz w:val="20"/>
              <w:szCs w:val="20"/>
            </w:rPr>
          </w:rPrChange>
        </w:rPr>
        <w:t>final</w:t>
      </w:r>
      <w:proofErr w:type="gramEnd"/>
      <w:r w:rsidRPr="00AE7DAD">
        <w:rPr>
          <w:rFonts w:ascii="Courier New" w:eastAsia="Times New Roman" w:hAnsi="Courier New" w:cs="Courier New"/>
          <w:sz w:val="20"/>
          <w:szCs w:val="20"/>
          <w:rPrChange w:id="530" w:author="chotta-safe" w:date="2017-03-04T13:51:00Z">
            <w:rPr>
              <w:rFonts w:ascii="Times New Roman" w:eastAsia="Times New Roman" w:hAnsi="Times New Roman" w:cs="Times New Roman"/>
              <w:sz w:val="20"/>
              <w:szCs w:val="20"/>
            </w:rPr>
          </w:rPrChange>
        </w:rPr>
        <w:t xml:space="preserve"> case class Body(id: Int, </w:t>
      </w:r>
    </w:p>
    <w:p w:rsidR="000368C2" w:rsidRPr="004324A7" w:rsidRDefault="00AE7DAD" w:rsidP="00D11665">
      <w:pPr>
        <w:pStyle w:val="normal0"/>
        <w:shd w:val="clear" w:color="auto" w:fill="D9D9D9" w:themeFill="background1" w:themeFillShade="D9"/>
        <w:spacing w:after="0" w:line="240" w:lineRule="auto"/>
        <w:ind w:left="720"/>
        <w:rPr>
          <w:rFonts w:ascii="Courier New" w:hAnsi="Courier New" w:cs="Courier New"/>
          <w:sz w:val="20"/>
          <w:szCs w:val="20"/>
          <w:rPrChange w:id="531" w:author="chotta-safe" w:date="2017-03-04T13:51:00Z">
            <w:rPr>
              <w:sz w:val="20"/>
              <w:szCs w:val="20"/>
            </w:rPr>
          </w:rPrChange>
        </w:rPr>
      </w:pPr>
      <w:r w:rsidRPr="00AE7DAD">
        <w:rPr>
          <w:rFonts w:ascii="Courier New" w:eastAsia="Times New Roman" w:hAnsi="Courier New" w:cs="Courier New"/>
          <w:sz w:val="20"/>
          <w:szCs w:val="20"/>
          <w:rPrChange w:id="532" w:author="chotta-safe" w:date="2017-03-04T13:51: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533" w:author="chotta-safe" w:date="2017-03-04T13:51:00Z">
            <w:rPr>
              <w:rFonts w:ascii="Times New Roman" w:eastAsia="Times New Roman" w:hAnsi="Times New Roman" w:cs="Times New Roman"/>
              <w:sz w:val="20"/>
              <w:szCs w:val="20"/>
            </w:rPr>
          </w:rPrChange>
        </w:rPr>
        <w:t>width</w:t>
      </w:r>
      <w:proofErr w:type="gramEnd"/>
      <w:r w:rsidRPr="00AE7DAD">
        <w:rPr>
          <w:rFonts w:ascii="Courier New" w:eastAsia="Times New Roman" w:hAnsi="Courier New" w:cs="Courier New"/>
          <w:sz w:val="20"/>
          <w:szCs w:val="20"/>
          <w:rPrChange w:id="534" w:author="chotta-safe" w:date="2017-03-04T13:51:00Z">
            <w:rPr>
              <w:rFonts w:ascii="Times New Roman" w:eastAsia="Times New Roman" w:hAnsi="Times New Roman" w:cs="Times New Roman"/>
              <w:sz w:val="20"/>
              <w:szCs w:val="20"/>
            </w:rPr>
          </w:rPrChange>
        </w:rPr>
        <w:t>: Double, </w:t>
      </w:r>
    </w:p>
    <w:p w:rsidR="000368C2" w:rsidRPr="004324A7" w:rsidRDefault="00AE7DAD" w:rsidP="00D11665">
      <w:pPr>
        <w:pStyle w:val="normal0"/>
        <w:shd w:val="clear" w:color="auto" w:fill="D9D9D9" w:themeFill="background1" w:themeFillShade="D9"/>
        <w:spacing w:after="0" w:line="240" w:lineRule="auto"/>
        <w:ind w:left="720"/>
        <w:rPr>
          <w:rFonts w:ascii="Courier New" w:hAnsi="Courier New" w:cs="Courier New"/>
          <w:sz w:val="20"/>
          <w:szCs w:val="20"/>
          <w:rPrChange w:id="535" w:author="chotta-safe" w:date="2017-03-04T13:51:00Z">
            <w:rPr>
              <w:sz w:val="20"/>
              <w:szCs w:val="20"/>
            </w:rPr>
          </w:rPrChange>
        </w:rPr>
      </w:pPr>
      <w:r w:rsidRPr="00AE7DAD">
        <w:rPr>
          <w:rFonts w:ascii="Courier New" w:eastAsia="Times New Roman" w:hAnsi="Courier New" w:cs="Courier New"/>
          <w:sz w:val="20"/>
          <w:szCs w:val="20"/>
          <w:rPrChange w:id="536" w:author="chotta-safe" w:date="2017-03-04T13:51: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537" w:author="chotta-safe" w:date="2017-03-04T13:51:00Z">
            <w:rPr>
              <w:rFonts w:ascii="Times New Roman" w:eastAsia="Times New Roman" w:hAnsi="Times New Roman" w:cs="Times New Roman"/>
              <w:sz w:val="20"/>
              <w:szCs w:val="20"/>
            </w:rPr>
          </w:rPrChange>
        </w:rPr>
        <w:t>height</w:t>
      </w:r>
      <w:proofErr w:type="gramEnd"/>
      <w:r w:rsidRPr="00AE7DAD">
        <w:rPr>
          <w:rFonts w:ascii="Courier New" w:eastAsia="Times New Roman" w:hAnsi="Courier New" w:cs="Courier New"/>
          <w:sz w:val="20"/>
          <w:szCs w:val="20"/>
          <w:rPrChange w:id="538" w:author="chotta-safe" w:date="2017-03-04T13:51:00Z">
            <w:rPr>
              <w:rFonts w:ascii="Times New Roman" w:eastAsia="Times New Roman" w:hAnsi="Times New Roman" w:cs="Times New Roman"/>
              <w:sz w:val="20"/>
              <w:szCs w:val="20"/>
            </w:rPr>
          </w:rPrChange>
        </w:rPr>
        <w:t>: Double, </w:t>
      </w:r>
    </w:p>
    <w:p w:rsidR="000368C2" w:rsidRPr="004324A7" w:rsidRDefault="00AE7DAD" w:rsidP="00D11665">
      <w:pPr>
        <w:pStyle w:val="normal0"/>
        <w:shd w:val="clear" w:color="auto" w:fill="D9D9D9" w:themeFill="background1" w:themeFillShade="D9"/>
        <w:spacing w:after="0" w:line="240" w:lineRule="auto"/>
        <w:ind w:left="720"/>
        <w:rPr>
          <w:rFonts w:ascii="Courier New" w:hAnsi="Courier New" w:cs="Courier New"/>
          <w:sz w:val="20"/>
          <w:szCs w:val="20"/>
          <w:rPrChange w:id="539" w:author="chotta-safe" w:date="2017-03-04T13:51:00Z">
            <w:rPr>
              <w:sz w:val="20"/>
              <w:szCs w:val="20"/>
            </w:rPr>
          </w:rPrChange>
        </w:rPr>
      </w:pPr>
      <w:r w:rsidRPr="00AE7DAD">
        <w:rPr>
          <w:rFonts w:ascii="Courier New" w:eastAsia="Times New Roman" w:hAnsi="Courier New" w:cs="Courier New"/>
          <w:sz w:val="20"/>
          <w:szCs w:val="20"/>
          <w:rPrChange w:id="540" w:author="chotta-safe" w:date="2017-03-04T13:51: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541" w:author="chotta-safe" w:date="2017-03-04T13:51:00Z">
            <w:rPr>
              <w:rFonts w:ascii="Times New Roman" w:eastAsia="Times New Roman" w:hAnsi="Times New Roman" w:cs="Times New Roman"/>
              <w:sz w:val="20"/>
              <w:szCs w:val="20"/>
            </w:rPr>
          </w:rPrChange>
        </w:rPr>
        <w:t>depth</w:t>
      </w:r>
      <w:proofErr w:type="gramEnd"/>
      <w:r w:rsidRPr="00AE7DAD">
        <w:rPr>
          <w:rFonts w:ascii="Courier New" w:eastAsia="Times New Roman" w:hAnsi="Courier New" w:cs="Courier New"/>
          <w:sz w:val="20"/>
          <w:szCs w:val="20"/>
          <w:rPrChange w:id="542" w:author="chotta-safe" w:date="2017-03-04T13:51:00Z">
            <w:rPr>
              <w:rFonts w:ascii="Times New Roman" w:eastAsia="Times New Roman" w:hAnsi="Times New Roman" w:cs="Times New Roman"/>
              <w:sz w:val="20"/>
              <w:szCs w:val="20"/>
            </w:rPr>
          </w:rPrChange>
        </w:rPr>
        <w:t>: Double, </w:t>
      </w:r>
    </w:p>
    <w:p w:rsidR="000368C2" w:rsidRPr="004324A7" w:rsidRDefault="00AE7DAD" w:rsidP="00D11665">
      <w:pPr>
        <w:pStyle w:val="normal0"/>
        <w:shd w:val="clear" w:color="auto" w:fill="D9D9D9" w:themeFill="background1" w:themeFillShade="D9"/>
        <w:spacing w:after="0" w:line="240" w:lineRule="auto"/>
        <w:ind w:left="720"/>
        <w:rPr>
          <w:rFonts w:ascii="Courier New" w:hAnsi="Courier New" w:cs="Courier New"/>
          <w:sz w:val="20"/>
          <w:szCs w:val="20"/>
          <w:rPrChange w:id="543" w:author="chotta-safe" w:date="2017-03-04T13:51:00Z">
            <w:rPr>
              <w:sz w:val="20"/>
              <w:szCs w:val="20"/>
            </w:rPr>
          </w:rPrChange>
        </w:rPr>
      </w:pPr>
      <w:r w:rsidRPr="00AE7DAD">
        <w:rPr>
          <w:rFonts w:ascii="Courier New" w:eastAsia="Times New Roman" w:hAnsi="Courier New" w:cs="Courier New"/>
          <w:sz w:val="20"/>
          <w:szCs w:val="20"/>
          <w:rPrChange w:id="544" w:author="chotta-safe" w:date="2017-03-04T13:51: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545" w:author="chotta-safe" w:date="2017-03-04T13:51:00Z">
            <w:rPr>
              <w:rFonts w:ascii="Times New Roman" w:eastAsia="Times New Roman" w:hAnsi="Times New Roman" w:cs="Times New Roman"/>
              <w:sz w:val="20"/>
              <w:szCs w:val="20"/>
            </w:rPr>
          </w:rPrChange>
        </w:rPr>
        <w:t>material</w:t>
      </w:r>
      <w:proofErr w:type="gramEnd"/>
      <w:r w:rsidRPr="00AE7DAD">
        <w:rPr>
          <w:rFonts w:ascii="Courier New" w:eastAsia="Times New Roman" w:hAnsi="Courier New" w:cs="Courier New"/>
          <w:sz w:val="20"/>
          <w:szCs w:val="20"/>
          <w:rPrChange w:id="546" w:author="chotta-safe" w:date="2017-03-04T13:51:00Z">
            <w:rPr>
              <w:rFonts w:ascii="Times New Roman" w:eastAsia="Times New Roman" w:hAnsi="Times New Roman" w:cs="Times New Roman"/>
              <w:sz w:val="20"/>
              <w:szCs w:val="20"/>
            </w:rPr>
          </w:rPrChange>
        </w:rPr>
        <w:t>: String, </w:t>
      </w:r>
    </w:p>
    <w:p w:rsidR="000368C2" w:rsidRPr="004324A7" w:rsidRDefault="00AE7DAD" w:rsidP="00D11665">
      <w:pPr>
        <w:pStyle w:val="normal0"/>
        <w:shd w:val="clear" w:color="auto" w:fill="D9D9D9" w:themeFill="background1" w:themeFillShade="D9"/>
        <w:spacing w:after="0" w:line="240" w:lineRule="auto"/>
        <w:ind w:left="720"/>
        <w:rPr>
          <w:rFonts w:ascii="Courier New" w:hAnsi="Courier New" w:cs="Courier New"/>
          <w:sz w:val="20"/>
          <w:szCs w:val="20"/>
          <w:rPrChange w:id="547" w:author="chotta-safe" w:date="2017-03-04T13:51:00Z">
            <w:rPr>
              <w:sz w:val="20"/>
              <w:szCs w:val="20"/>
            </w:rPr>
          </w:rPrChange>
        </w:rPr>
      </w:pPr>
      <w:r w:rsidRPr="00AE7DAD">
        <w:rPr>
          <w:rFonts w:ascii="Courier New" w:eastAsia="Times New Roman" w:hAnsi="Courier New" w:cs="Courier New"/>
          <w:sz w:val="20"/>
          <w:szCs w:val="20"/>
          <w:rPrChange w:id="548" w:author="chotta-safe" w:date="2017-03-04T13:51:00Z">
            <w:rPr>
              <w:rFonts w:ascii="Times New Roman" w:eastAsia="Times New Roman" w:hAnsi="Times New Roman" w:cs="Times New Roman"/>
              <w:sz w:val="20"/>
              <w:szCs w:val="20"/>
            </w:rPr>
          </w:rPrChange>
        </w:rPr>
        <w:t xml:space="preserve">                      </w:t>
      </w:r>
      <w:proofErr w:type="gramStart"/>
      <w:r w:rsidRPr="00AE7DAD">
        <w:rPr>
          <w:rFonts w:ascii="Courier New" w:eastAsia="Times New Roman" w:hAnsi="Courier New" w:cs="Courier New"/>
          <w:sz w:val="20"/>
          <w:szCs w:val="20"/>
          <w:rPrChange w:id="549" w:author="chotta-safe" w:date="2017-03-04T13:51:00Z">
            <w:rPr>
              <w:rFonts w:ascii="Times New Roman" w:eastAsia="Times New Roman" w:hAnsi="Times New Roman" w:cs="Times New Roman"/>
              <w:sz w:val="20"/>
              <w:szCs w:val="20"/>
            </w:rPr>
          </w:rPrChange>
        </w:rPr>
        <w:t>color</w:t>
      </w:r>
      <w:proofErr w:type="gramEnd"/>
      <w:r w:rsidRPr="00AE7DAD">
        <w:rPr>
          <w:rFonts w:ascii="Courier New" w:eastAsia="Times New Roman" w:hAnsi="Courier New" w:cs="Courier New"/>
          <w:sz w:val="20"/>
          <w:szCs w:val="20"/>
          <w:rPrChange w:id="550" w:author="chotta-safe" w:date="2017-03-04T13:51:00Z">
            <w:rPr>
              <w:rFonts w:ascii="Times New Roman" w:eastAsia="Times New Roman" w:hAnsi="Times New Roman" w:cs="Times New Roman"/>
              <w:sz w:val="20"/>
              <w:szCs w:val="20"/>
            </w:rPr>
          </w:rPrChange>
        </w:rPr>
        <w:t>: String)</w:t>
      </w:r>
    </w:p>
    <w:p w:rsidR="000368C2" w:rsidRPr="004324A7" w:rsidRDefault="00AE7DAD" w:rsidP="00D11665">
      <w:pPr>
        <w:pStyle w:val="normal0"/>
        <w:shd w:val="clear" w:color="auto" w:fill="D9D9D9" w:themeFill="background1" w:themeFillShade="D9"/>
        <w:spacing w:after="0" w:line="240" w:lineRule="auto"/>
        <w:ind w:left="720"/>
        <w:rPr>
          <w:rFonts w:ascii="Courier New" w:hAnsi="Courier New" w:cs="Courier New"/>
          <w:sz w:val="20"/>
          <w:szCs w:val="20"/>
          <w:rPrChange w:id="551" w:author="chotta-safe" w:date="2017-03-04T13:51:00Z">
            <w:rPr>
              <w:sz w:val="20"/>
              <w:szCs w:val="20"/>
            </w:rPr>
          </w:rPrChange>
        </w:rPr>
      </w:pPr>
      <w:r w:rsidRPr="00AE7DAD">
        <w:rPr>
          <w:rFonts w:ascii="Courier New" w:eastAsia="Times New Roman" w:hAnsi="Courier New" w:cs="Courier New"/>
          <w:sz w:val="20"/>
          <w:szCs w:val="20"/>
          <w:rPrChange w:id="552" w:author="chotta-safe" w:date="2017-03-04T13:51:00Z">
            <w:rPr>
              <w:rFonts w:ascii="Times New Roman" w:eastAsia="Times New Roman" w:hAnsi="Times New Roman" w:cs="Times New Roman"/>
              <w:sz w:val="20"/>
              <w:szCs w:val="20"/>
            </w:rPr>
          </w:rPrChange>
        </w:rPr>
        <w:t> </w:t>
      </w:r>
      <w:proofErr w:type="gramStart"/>
      <w:r w:rsidRPr="00AE7DAD">
        <w:rPr>
          <w:rFonts w:ascii="Courier New" w:eastAsia="Times New Roman" w:hAnsi="Courier New" w:cs="Courier New"/>
          <w:sz w:val="20"/>
          <w:szCs w:val="20"/>
          <w:rPrChange w:id="553" w:author="chotta-safe" w:date="2017-03-04T13:51:00Z">
            <w:rPr>
              <w:rFonts w:ascii="Times New Roman" w:eastAsia="Times New Roman" w:hAnsi="Times New Roman" w:cs="Times New Roman"/>
              <w:sz w:val="20"/>
              <w:szCs w:val="20"/>
            </w:rPr>
          </w:rPrChange>
        </w:rPr>
        <w:t>val</w:t>
      </w:r>
      <w:proofErr w:type="gramEnd"/>
      <w:r w:rsidRPr="00AE7DAD">
        <w:rPr>
          <w:rFonts w:ascii="Courier New" w:eastAsia="Times New Roman" w:hAnsi="Courier New" w:cs="Courier New"/>
          <w:sz w:val="20"/>
          <w:szCs w:val="20"/>
          <w:rPrChange w:id="554" w:author="chotta-safe" w:date="2017-03-04T13:51:00Z">
            <w:rPr>
              <w:rFonts w:ascii="Times New Roman" w:eastAsia="Times New Roman" w:hAnsi="Times New Roman" w:cs="Times New Roman"/>
              <w:sz w:val="20"/>
              <w:szCs w:val="20"/>
            </w:rPr>
          </w:rPrChange>
        </w:rPr>
        <w:t xml:space="preserve"> ds = df.as[Body]</w:t>
      </w:r>
    </w:p>
    <w:p w:rsidR="000368C2" w:rsidRDefault="00CC3160">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matching between the DataFrames columns and the fields of the case class is done by name and the types should match. In summary, this introduces a contract and narrows down possible sources of error. For example, one immediate benefit is that we can access fields via the dot operator and get additional IDE support</w:t>
      </w:r>
    </w:p>
    <w:p w:rsidR="00300F22" w:rsidRDefault="00300F22">
      <w:pPr>
        <w:pStyle w:val="normal0"/>
        <w:spacing w:after="0" w:line="240" w:lineRule="auto"/>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Here is the visual presentation of RDD, DataFrame</w:t>
      </w:r>
      <w:r w:rsidR="0064412A">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 and </w:t>
      </w:r>
      <w:r w:rsidR="0064412A">
        <w:rPr>
          <w:rFonts w:ascii="Times New Roman" w:eastAsia="Times New Roman" w:hAnsi="Times New Roman" w:cs="Times New Roman"/>
          <w:sz w:val="20"/>
          <w:szCs w:val="20"/>
        </w:rPr>
        <w:t xml:space="preserve">DataSet. </w:t>
      </w:r>
      <w:hyperlink r:id="rId56" w:history="1">
        <w:r w:rsidR="0064412A" w:rsidRPr="0064412A">
          <w:rPr>
            <w:rStyle w:val="Hyperlink"/>
            <w:rFonts w:ascii="Times New Roman" w:eastAsia="Times New Roman" w:hAnsi="Times New Roman" w:cs="Times New Roman"/>
            <w:sz w:val="20"/>
            <w:szCs w:val="20"/>
          </w:rPr>
          <w:t>Ref</w:t>
        </w:r>
      </w:hyperlink>
    </w:p>
    <w:p w:rsidR="00300F22" w:rsidRPr="00FD7A1A" w:rsidRDefault="00300F22">
      <w:pPr>
        <w:pStyle w:val="normal0"/>
        <w:spacing w:after="0" w:line="240" w:lineRule="auto"/>
        <w:ind w:left="720"/>
        <w:rPr>
          <w:sz w:val="20"/>
          <w:szCs w:val="20"/>
        </w:rPr>
      </w:pPr>
      <w:r>
        <w:rPr>
          <w:noProof/>
          <w:sz w:val="20"/>
          <w:szCs w:val="20"/>
        </w:rPr>
        <w:drawing>
          <wp:inline distT="0" distB="0" distL="0" distR="0">
            <wp:extent cx="3549650" cy="2571751"/>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3553826" cy="2574777"/>
                    </a:xfrm>
                    <a:prstGeom prst="rect">
                      <a:avLst/>
                    </a:prstGeom>
                    <a:noFill/>
                    <a:ln w="9525">
                      <a:noFill/>
                      <a:miter lim="800000"/>
                      <a:headEnd/>
                      <a:tailEnd/>
                    </a:ln>
                  </pic:spPr>
                </pic:pic>
              </a:graphicData>
            </a:graphic>
          </wp:inline>
        </w:drawing>
      </w:r>
    </w:p>
    <w:p w:rsidR="000368C2" w:rsidRPr="00EF0BB8" w:rsidRDefault="006D0DA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55" w:name="_Toc474089305"/>
      <w:r w:rsidRPr="00FD7A1A">
        <w:rPr>
          <w:rFonts w:ascii="Times New Roman" w:eastAsia="Times New Roman" w:hAnsi="Times New Roman" w:cs="Times New Roman"/>
          <w:sz w:val="20"/>
          <w:szCs w:val="20"/>
        </w:rPr>
        <w:t>What are the contentions with memory?</w:t>
      </w:r>
      <w:bookmarkEnd w:id="555"/>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b/>
          <w:sz w:val="20"/>
          <w:szCs w:val="20"/>
        </w:rPr>
        <w:t>Memory contention poses three challenges for Apache Spark</w:t>
      </w:r>
    </w:p>
    <w:p w:rsidR="000368C2" w:rsidRPr="00FD7A1A" w:rsidRDefault="000368C2" w:rsidP="00A36739">
      <w:pPr>
        <w:pStyle w:val="normal0"/>
        <w:spacing w:after="0" w:line="240" w:lineRule="auto"/>
        <w:ind w:left="720"/>
        <w:rPr>
          <w:sz w:val="20"/>
          <w:szCs w:val="20"/>
        </w:rPr>
      </w:pP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between execution and storage?</w:t>
      </w: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across tasks running in parallel?</w:t>
      </w: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sz w:val="20"/>
          <w:szCs w:val="20"/>
        </w:rPr>
        <w:t>How to arbitrate memory across operators running within the same task?</w:t>
      </w:r>
    </w:p>
    <w:p w:rsidR="000368C2" w:rsidRPr="00FD7A1A" w:rsidRDefault="000368C2" w:rsidP="00A36739">
      <w:pPr>
        <w:pStyle w:val="normal0"/>
        <w:spacing w:after="0" w:line="240" w:lineRule="auto"/>
        <w:ind w:left="720"/>
        <w:rPr>
          <w:sz w:val="20"/>
          <w:szCs w:val="20"/>
        </w:rPr>
      </w:pP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b/>
          <w:sz w:val="20"/>
          <w:szCs w:val="20"/>
        </w:rPr>
        <w:t>Two usages of memory in Apache Spark</w:t>
      </w:r>
    </w:p>
    <w:p w:rsidR="000368C2" w:rsidRPr="00FD7A1A" w:rsidRDefault="00CC3160" w:rsidP="00A36739">
      <w:pPr>
        <w:pStyle w:val="normal0"/>
        <w:spacing w:after="0" w:line="240" w:lineRule="auto"/>
        <w:ind w:left="720"/>
        <w:rPr>
          <w:sz w:val="20"/>
          <w:szCs w:val="20"/>
        </w:rPr>
      </w:pPr>
      <w:r w:rsidRPr="00FD7A1A">
        <w:rPr>
          <w:rFonts w:ascii="Times New Roman" w:eastAsia="Times New Roman" w:hAnsi="Times New Roman" w:cs="Times New Roman"/>
          <w:sz w:val="20"/>
          <w:szCs w:val="20"/>
        </w:rPr>
        <w:t>Execution: Memory used for shuffles, joins, sorts and aggregations</w:t>
      </w:r>
    </w:p>
    <w:p w:rsidR="000368C2" w:rsidRDefault="00CC3160" w:rsidP="00A36739">
      <w:pPr>
        <w:pStyle w:val="normal0"/>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Storage: Memory used to cache data that will be reused later</w:t>
      </w:r>
    </w:p>
    <w:p w:rsidR="00B25377" w:rsidRDefault="00B25377" w:rsidP="00A36739">
      <w:pPr>
        <w:pStyle w:val="normal0"/>
        <w:spacing w:after="0" w:line="240" w:lineRule="auto"/>
        <w:ind w:left="720"/>
        <w:rPr>
          <w:rFonts w:ascii="Times New Roman" w:eastAsia="Times New Roman" w:hAnsi="Times New Roman" w:cs="Times New Roman"/>
          <w:sz w:val="20"/>
          <w:szCs w:val="20"/>
        </w:rPr>
      </w:pPr>
    </w:p>
    <w:p w:rsidR="00A36739" w:rsidRPr="00FD7A1A" w:rsidRDefault="00A36739" w:rsidP="00D11665">
      <w:pPr>
        <w:pStyle w:val="normal0"/>
        <w:spacing w:after="0" w:line="240" w:lineRule="auto"/>
        <w:rPr>
          <w:sz w:val="20"/>
          <w:szCs w:val="20"/>
        </w:rPr>
      </w:pPr>
    </w:p>
    <w:tbl>
      <w:tblPr>
        <w:tblStyle w:val="3"/>
        <w:bidiVisual/>
        <w:tblW w:w="11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5307"/>
        <w:gridCol w:w="5709"/>
      </w:tblGrid>
      <w:tr w:rsidR="000368C2" w:rsidRPr="00FD7A1A" w:rsidTr="00A36739">
        <w:tc>
          <w:tcPr>
            <w:tcW w:w="5307" w:type="dxa"/>
          </w:tcPr>
          <w:p w:rsidR="000368C2" w:rsidRPr="00FD7A1A" w:rsidRDefault="00CC3160">
            <w:pPr>
              <w:pStyle w:val="normal0"/>
              <w:contextualSpacing w:val="0"/>
              <w:rPr>
                <w:sz w:val="20"/>
                <w:szCs w:val="20"/>
              </w:rPr>
            </w:pPr>
            <w:r w:rsidRPr="00FD7A1A">
              <w:rPr>
                <w:rFonts w:ascii="Times New Roman" w:eastAsia="Times New Roman" w:hAnsi="Times New Roman" w:cs="Times New Roman"/>
                <w:sz w:val="20"/>
                <w:szCs w:val="20"/>
              </w:rPr>
              <w:t>Execution</w:t>
            </w:r>
          </w:p>
        </w:tc>
        <w:tc>
          <w:tcPr>
            <w:tcW w:w="5709" w:type="dxa"/>
          </w:tcPr>
          <w:p w:rsidR="000368C2" w:rsidRPr="00FD7A1A" w:rsidRDefault="00CC3160">
            <w:pPr>
              <w:pStyle w:val="normal0"/>
              <w:contextualSpacing w:val="0"/>
              <w:rPr>
                <w:sz w:val="20"/>
                <w:szCs w:val="20"/>
              </w:rPr>
            </w:pPr>
            <w:r w:rsidRPr="00FD7A1A">
              <w:rPr>
                <w:rFonts w:ascii="Times New Roman" w:eastAsia="Times New Roman" w:hAnsi="Times New Roman" w:cs="Times New Roman"/>
                <w:sz w:val="20"/>
                <w:szCs w:val="20"/>
              </w:rPr>
              <w:t>Storage</w:t>
            </w:r>
          </w:p>
        </w:tc>
      </w:tr>
      <w:tr w:rsidR="000368C2" w:rsidRPr="00FD7A1A" w:rsidTr="00A36739">
        <w:tc>
          <w:tcPr>
            <w:tcW w:w="5307" w:type="dxa"/>
          </w:tcPr>
          <w:p w:rsidR="000368C2" w:rsidRPr="00FD7A1A" w:rsidRDefault="00CC3160">
            <w:pPr>
              <w:pStyle w:val="normal0"/>
              <w:contextualSpacing w:val="0"/>
              <w:rPr>
                <w:sz w:val="20"/>
                <w:szCs w:val="20"/>
              </w:rPr>
            </w:pPr>
            <w:r w:rsidRPr="00FD7A1A">
              <w:rPr>
                <w:noProof/>
                <w:sz w:val="20"/>
                <w:szCs w:val="20"/>
              </w:rPr>
              <w:lastRenderedPageBreak/>
              <w:drawing>
                <wp:inline distT="0" distB="0" distL="0" distR="0">
                  <wp:extent cx="3225928" cy="1833359"/>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cstate="print"/>
                          <a:srcRect/>
                          <a:stretch>
                            <a:fillRect/>
                          </a:stretch>
                        </pic:blipFill>
                        <pic:spPr>
                          <a:xfrm>
                            <a:off x="0" y="0"/>
                            <a:ext cx="3225928" cy="1833359"/>
                          </a:xfrm>
                          <a:prstGeom prst="rect">
                            <a:avLst/>
                          </a:prstGeom>
                          <a:ln/>
                        </pic:spPr>
                      </pic:pic>
                    </a:graphicData>
                  </a:graphic>
                </wp:inline>
              </w:drawing>
            </w:r>
          </w:p>
        </w:tc>
        <w:tc>
          <w:tcPr>
            <w:tcW w:w="5709" w:type="dxa"/>
          </w:tcPr>
          <w:p w:rsidR="000368C2" w:rsidRPr="00FD7A1A" w:rsidRDefault="00CC3160">
            <w:pPr>
              <w:pStyle w:val="normal0"/>
              <w:contextualSpacing w:val="0"/>
              <w:rPr>
                <w:sz w:val="20"/>
                <w:szCs w:val="20"/>
              </w:rPr>
            </w:pPr>
            <w:r w:rsidRPr="00FD7A1A">
              <w:rPr>
                <w:noProof/>
                <w:sz w:val="20"/>
                <w:szCs w:val="20"/>
              </w:rPr>
              <w:drawing>
                <wp:inline distT="0" distB="0" distL="0" distR="0">
                  <wp:extent cx="3478995" cy="1879579"/>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cstate="print"/>
                          <a:srcRect/>
                          <a:stretch>
                            <a:fillRect/>
                          </a:stretch>
                        </pic:blipFill>
                        <pic:spPr>
                          <a:xfrm>
                            <a:off x="0" y="0"/>
                            <a:ext cx="3478995" cy="1879579"/>
                          </a:xfrm>
                          <a:prstGeom prst="rect">
                            <a:avLst/>
                          </a:prstGeom>
                          <a:ln/>
                        </pic:spPr>
                      </pic:pic>
                    </a:graphicData>
                  </a:graphic>
                </wp:inline>
              </w:drawing>
            </w:r>
          </w:p>
        </w:tc>
      </w:tr>
    </w:tbl>
    <w:p w:rsidR="00E10337" w:rsidRDefault="00E10337" w:rsidP="008965B6">
      <w:pPr>
        <w:pStyle w:val="Heading1"/>
        <w:widowControl/>
        <w:spacing w:line="240" w:lineRule="auto"/>
        <w:contextualSpacing/>
        <w:rPr>
          <w:rFonts w:ascii="Times New Roman" w:eastAsia="Times New Roman" w:hAnsi="Times New Roman" w:cs="Times New Roman"/>
          <w:sz w:val="20"/>
          <w:szCs w:val="20"/>
        </w:rPr>
      </w:pPr>
    </w:p>
    <w:p w:rsidR="007F320D" w:rsidRPr="007F320D" w:rsidRDefault="007F320D" w:rsidP="007F320D">
      <w:pPr>
        <w:pStyle w:val="normal0"/>
      </w:pPr>
    </w:p>
    <w:p w:rsidR="00192388" w:rsidRDefault="00192388" w:rsidP="00192388">
      <w:pPr>
        <w:pStyle w:val="Heading1"/>
        <w:widowControl/>
        <w:spacing w:line="240" w:lineRule="auto"/>
        <w:contextualSpacing/>
        <w:rPr>
          <w:rFonts w:ascii="Times New Roman" w:eastAsia="Times New Roman" w:hAnsi="Times New Roman" w:cs="Times New Roman"/>
          <w:sz w:val="20"/>
          <w:szCs w:val="20"/>
        </w:rPr>
      </w:pPr>
    </w:p>
    <w:p w:rsidR="00192388" w:rsidRPr="00192388" w:rsidRDefault="00192388" w:rsidP="0019238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56" w:name="_Toc474089306"/>
      <w:r w:rsidRPr="00192388">
        <w:rPr>
          <w:rFonts w:ascii="Times New Roman" w:eastAsia="Times New Roman" w:hAnsi="Times New Roman" w:cs="Times New Roman"/>
          <w:sz w:val="20"/>
          <w:szCs w:val="20"/>
        </w:rPr>
        <w:t>Show Command to run spark in YARN client mode?</w:t>
      </w:r>
      <w:bookmarkEnd w:id="556"/>
    </w:p>
    <w:p w:rsidR="00192388" w:rsidRPr="00101E9D" w:rsidRDefault="00AE7DAD" w:rsidP="00192388">
      <w:pPr>
        <w:pStyle w:val="NoSpacing"/>
        <w:ind w:left="720"/>
        <w:rPr>
          <w:rFonts w:ascii="Courier New" w:hAnsi="Courier New" w:cs="Courier New"/>
          <w:rPrChange w:id="557" w:author="chotta-safe" w:date="2017-03-04T13:53:00Z">
            <w:rPr>
              <w:rFonts w:ascii="Times New Roman" w:hAnsi="Times New Roman" w:cs="Times New Roman"/>
            </w:rPr>
          </w:rPrChange>
        </w:rPr>
      </w:pPr>
      <w:proofErr w:type="gramStart"/>
      <w:r w:rsidRPr="00AE7DAD">
        <w:rPr>
          <w:rFonts w:ascii="Courier New" w:hAnsi="Courier New" w:cs="Courier New"/>
          <w:rPrChange w:id="558" w:author="chotta-safe" w:date="2017-03-04T13:53:00Z">
            <w:rPr>
              <w:rFonts w:ascii="Times New Roman" w:hAnsi="Times New Roman" w:cs="Times New Roman"/>
            </w:rPr>
          </w:rPrChange>
        </w:rPr>
        <w:t>spark-</w:t>
      </w:r>
      <w:proofErr w:type="gramEnd"/>
      <w:r w:rsidRPr="00AE7DAD">
        <w:rPr>
          <w:rFonts w:ascii="Courier New" w:hAnsi="Courier New" w:cs="Courier New"/>
          <w:rPrChange w:id="559" w:author="chotta-safe" w:date="2017-03-04T13:53:00Z">
            <w:rPr>
              <w:rFonts w:ascii="Times New Roman" w:hAnsi="Times New Roman" w:cs="Times New Roman"/>
            </w:rPr>
          </w:rPrChange>
        </w:rPr>
        <w:t>submit \</w:t>
      </w:r>
    </w:p>
    <w:p w:rsidR="00192388" w:rsidRPr="00101E9D" w:rsidRDefault="00AE7DAD" w:rsidP="00192388">
      <w:pPr>
        <w:pStyle w:val="NoSpacing"/>
        <w:ind w:left="720"/>
        <w:rPr>
          <w:rFonts w:ascii="Courier New" w:hAnsi="Courier New" w:cs="Courier New"/>
          <w:rPrChange w:id="560" w:author="chotta-safe" w:date="2017-03-04T13:53:00Z">
            <w:rPr>
              <w:rFonts w:ascii="Times New Roman" w:hAnsi="Times New Roman" w:cs="Times New Roman"/>
            </w:rPr>
          </w:rPrChange>
        </w:rPr>
      </w:pPr>
      <w:r w:rsidRPr="00AE7DAD">
        <w:rPr>
          <w:rFonts w:ascii="Courier New" w:hAnsi="Courier New" w:cs="Courier New"/>
          <w:rPrChange w:id="561" w:author="chotta-safe" w:date="2017-03-04T13:53:00Z">
            <w:rPr>
              <w:rFonts w:ascii="Times New Roman" w:hAnsi="Times New Roman" w:cs="Times New Roman"/>
            </w:rPr>
          </w:rPrChange>
        </w:rPr>
        <w:t>–class org.apache.spark.app.SparkPi \</w:t>
      </w:r>
    </w:p>
    <w:p w:rsidR="00192388" w:rsidRPr="00101E9D" w:rsidRDefault="00AE7DAD" w:rsidP="00192388">
      <w:pPr>
        <w:pStyle w:val="NoSpacing"/>
        <w:ind w:left="720"/>
        <w:rPr>
          <w:rFonts w:ascii="Courier New" w:hAnsi="Courier New" w:cs="Courier New"/>
          <w:rPrChange w:id="562" w:author="chotta-safe" w:date="2017-03-04T13:53:00Z">
            <w:rPr>
              <w:rFonts w:ascii="Times New Roman" w:hAnsi="Times New Roman" w:cs="Times New Roman"/>
            </w:rPr>
          </w:rPrChange>
        </w:rPr>
      </w:pPr>
      <w:r w:rsidRPr="00AE7DAD">
        <w:rPr>
          <w:rFonts w:ascii="Courier New" w:hAnsi="Courier New" w:cs="Courier New"/>
          <w:rPrChange w:id="563" w:author="chotta-safe" w:date="2017-03-04T13:53:00Z">
            <w:rPr>
              <w:rFonts w:ascii="Times New Roman" w:hAnsi="Times New Roman" w:cs="Times New Roman"/>
            </w:rPr>
          </w:rPrChange>
        </w:rPr>
        <w:t>–</w:t>
      </w:r>
      <w:proofErr w:type="gramStart"/>
      <w:r w:rsidRPr="00AE7DAD">
        <w:rPr>
          <w:rFonts w:ascii="Courier New" w:hAnsi="Courier New" w:cs="Courier New"/>
          <w:rPrChange w:id="564" w:author="chotta-safe" w:date="2017-03-04T13:53:00Z">
            <w:rPr>
              <w:rFonts w:ascii="Times New Roman" w:hAnsi="Times New Roman" w:cs="Times New Roman"/>
            </w:rPr>
          </w:rPrChange>
        </w:rPr>
        <w:t>deploy-</w:t>
      </w:r>
      <w:proofErr w:type="gramEnd"/>
      <w:r w:rsidRPr="00AE7DAD">
        <w:rPr>
          <w:rFonts w:ascii="Courier New" w:hAnsi="Courier New" w:cs="Courier New"/>
          <w:rPrChange w:id="565" w:author="chotta-safe" w:date="2017-03-04T13:53:00Z">
            <w:rPr>
              <w:rFonts w:ascii="Times New Roman" w:hAnsi="Times New Roman" w:cs="Times New Roman"/>
            </w:rPr>
          </w:rPrChange>
        </w:rPr>
        <w:t>mode client \</w:t>
      </w:r>
    </w:p>
    <w:p w:rsidR="00192388" w:rsidRPr="00101E9D" w:rsidRDefault="00AE7DAD" w:rsidP="00192388">
      <w:pPr>
        <w:pStyle w:val="NoSpacing"/>
        <w:ind w:left="720"/>
        <w:rPr>
          <w:rFonts w:ascii="Courier New" w:hAnsi="Courier New" w:cs="Courier New"/>
          <w:rPrChange w:id="566" w:author="chotta-safe" w:date="2017-03-04T13:53:00Z">
            <w:rPr>
              <w:rFonts w:ascii="Times New Roman" w:hAnsi="Times New Roman" w:cs="Times New Roman"/>
            </w:rPr>
          </w:rPrChange>
        </w:rPr>
      </w:pPr>
      <w:r w:rsidRPr="00AE7DAD">
        <w:rPr>
          <w:rFonts w:ascii="Courier New" w:hAnsi="Courier New" w:cs="Courier New"/>
          <w:rPrChange w:id="567" w:author="chotta-safe" w:date="2017-03-04T13:53:00Z">
            <w:rPr>
              <w:rFonts w:ascii="Times New Roman" w:hAnsi="Times New Roman" w:cs="Times New Roman"/>
            </w:rPr>
          </w:rPrChange>
        </w:rPr>
        <w:t>–master yarn \</w:t>
      </w:r>
    </w:p>
    <w:p w:rsidR="00192388" w:rsidRPr="00101E9D" w:rsidRDefault="00AE7DAD" w:rsidP="00192388">
      <w:pPr>
        <w:pStyle w:val="NoSpacing"/>
        <w:ind w:left="720"/>
        <w:rPr>
          <w:rFonts w:ascii="Courier New" w:hAnsi="Courier New" w:cs="Courier New"/>
          <w:rPrChange w:id="568" w:author="chotta-safe" w:date="2017-03-04T13:53:00Z">
            <w:rPr>
              <w:rFonts w:ascii="Times New Roman" w:hAnsi="Times New Roman" w:cs="Times New Roman"/>
            </w:rPr>
          </w:rPrChange>
        </w:rPr>
      </w:pPr>
      <w:r w:rsidRPr="00AE7DAD">
        <w:rPr>
          <w:rFonts w:ascii="Courier New" w:hAnsi="Courier New" w:cs="Courier New"/>
          <w:rPrChange w:id="569" w:author="chotta-safe" w:date="2017-03-04T13:53:00Z">
            <w:rPr>
              <w:rFonts w:ascii="Times New Roman" w:hAnsi="Times New Roman" w:cs="Times New Roman"/>
            </w:rPr>
          </w:rPrChange>
        </w:rPr>
        <w:t>$SPARK_HOME/app/lib/spark-app_version.jar</w:t>
      </w:r>
    </w:p>
    <w:p w:rsidR="0064412A" w:rsidRPr="00553020" w:rsidRDefault="0064412A" w:rsidP="0064412A">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70" w:name="_Toc474089307"/>
      <w:r w:rsidRPr="00553020">
        <w:rPr>
          <w:rFonts w:ascii="Times New Roman" w:eastAsia="Times New Roman" w:hAnsi="Times New Roman" w:cs="Times New Roman"/>
          <w:sz w:val="20"/>
          <w:szCs w:val="20"/>
        </w:rPr>
        <w:t>Show Command to run spark in YARN cluster mode?</w:t>
      </w:r>
      <w:bookmarkEnd w:id="570"/>
    </w:p>
    <w:p w:rsidR="0064412A" w:rsidRPr="00101E9D" w:rsidRDefault="00AE7DAD" w:rsidP="0064412A">
      <w:pPr>
        <w:pStyle w:val="NoSpacing"/>
        <w:ind w:left="720"/>
        <w:rPr>
          <w:rFonts w:ascii="Courier New" w:hAnsi="Courier New" w:cs="Courier New"/>
          <w:sz w:val="20"/>
          <w:szCs w:val="20"/>
          <w:rPrChange w:id="571" w:author="chotta-safe" w:date="2017-03-04T13:53:00Z">
            <w:rPr>
              <w:rFonts w:ascii="Times New Roman" w:hAnsi="Times New Roman" w:cs="Times New Roman"/>
              <w:sz w:val="20"/>
              <w:szCs w:val="20"/>
            </w:rPr>
          </w:rPrChange>
        </w:rPr>
      </w:pPr>
      <w:proofErr w:type="gramStart"/>
      <w:r w:rsidRPr="00AE7DAD">
        <w:rPr>
          <w:rFonts w:ascii="Courier New" w:hAnsi="Courier New" w:cs="Courier New"/>
          <w:sz w:val="20"/>
          <w:szCs w:val="20"/>
          <w:rPrChange w:id="572" w:author="chotta-safe" w:date="2017-03-04T13:53:00Z">
            <w:rPr>
              <w:rFonts w:ascii="Times New Roman" w:hAnsi="Times New Roman" w:cs="Times New Roman"/>
              <w:sz w:val="20"/>
              <w:szCs w:val="20"/>
            </w:rPr>
          </w:rPrChange>
        </w:rPr>
        <w:t>spark-</w:t>
      </w:r>
      <w:proofErr w:type="gramEnd"/>
      <w:r w:rsidRPr="00AE7DAD">
        <w:rPr>
          <w:rFonts w:ascii="Courier New" w:hAnsi="Courier New" w:cs="Courier New"/>
          <w:sz w:val="20"/>
          <w:szCs w:val="20"/>
          <w:rPrChange w:id="573" w:author="chotta-safe" w:date="2017-03-04T13:53:00Z">
            <w:rPr>
              <w:rFonts w:ascii="Times New Roman" w:hAnsi="Times New Roman" w:cs="Times New Roman"/>
              <w:sz w:val="20"/>
              <w:szCs w:val="20"/>
            </w:rPr>
          </w:rPrChange>
        </w:rPr>
        <w:t>submit \</w:t>
      </w:r>
    </w:p>
    <w:p w:rsidR="0064412A" w:rsidRPr="00101E9D" w:rsidRDefault="00AE7DAD" w:rsidP="0064412A">
      <w:pPr>
        <w:pStyle w:val="NoSpacing"/>
        <w:ind w:left="720"/>
        <w:rPr>
          <w:rFonts w:ascii="Courier New" w:hAnsi="Courier New" w:cs="Courier New"/>
          <w:sz w:val="20"/>
          <w:szCs w:val="20"/>
          <w:rPrChange w:id="574" w:author="chotta-safe" w:date="2017-03-04T13:53:00Z">
            <w:rPr>
              <w:rFonts w:ascii="Times New Roman" w:hAnsi="Times New Roman" w:cs="Times New Roman"/>
              <w:sz w:val="20"/>
              <w:szCs w:val="20"/>
            </w:rPr>
          </w:rPrChange>
        </w:rPr>
      </w:pPr>
      <w:r w:rsidRPr="00AE7DAD">
        <w:rPr>
          <w:rFonts w:ascii="Courier New" w:hAnsi="Courier New" w:cs="Courier New"/>
          <w:sz w:val="20"/>
          <w:szCs w:val="20"/>
          <w:rPrChange w:id="575" w:author="chotta-safe" w:date="2017-03-04T13:53:00Z">
            <w:rPr>
              <w:rFonts w:ascii="Times New Roman" w:hAnsi="Times New Roman" w:cs="Times New Roman"/>
              <w:sz w:val="20"/>
              <w:szCs w:val="20"/>
            </w:rPr>
          </w:rPrChange>
        </w:rPr>
        <w:t>–class org.apache.spark.app.SparkPi \</w:t>
      </w:r>
    </w:p>
    <w:p w:rsidR="0064412A" w:rsidRPr="00101E9D" w:rsidRDefault="00AE7DAD" w:rsidP="0064412A">
      <w:pPr>
        <w:pStyle w:val="NoSpacing"/>
        <w:ind w:left="720"/>
        <w:rPr>
          <w:rFonts w:ascii="Courier New" w:hAnsi="Courier New" w:cs="Courier New"/>
          <w:sz w:val="20"/>
          <w:szCs w:val="20"/>
          <w:rPrChange w:id="576" w:author="chotta-safe" w:date="2017-03-04T13:53:00Z">
            <w:rPr>
              <w:rFonts w:ascii="Times New Roman" w:hAnsi="Times New Roman" w:cs="Times New Roman"/>
              <w:sz w:val="20"/>
              <w:szCs w:val="20"/>
            </w:rPr>
          </w:rPrChange>
        </w:rPr>
      </w:pPr>
      <w:r w:rsidRPr="00AE7DAD">
        <w:rPr>
          <w:rFonts w:ascii="Courier New" w:hAnsi="Courier New" w:cs="Courier New"/>
          <w:sz w:val="20"/>
          <w:szCs w:val="20"/>
          <w:rPrChange w:id="577" w:author="chotta-safe" w:date="2017-03-04T13:53:00Z">
            <w:rPr>
              <w:rFonts w:ascii="Times New Roman" w:hAnsi="Times New Roman" w:cs="Times New Roman"/>
              <w:sz w:val="20"/>
              <w:szCs w:val="20"/>
            </w:rPr>
          </w:rPrChange>
        </w:rPr>
        <w:t>–</w:t>
      </w:r>
      <w:proofErr w:type="gramStart"/>
      <w:r w:rsidRPr="00AE7DAD">
        <w:rPr>
          <w:rFonts w:ascii="Courier New" w:hAnsi="Courier New" w:cs="Courier New"/>
          <w:sz w:val="20"/>
          <w:szCs w:val="20"/>
          <w:rPrChange w:id="578" w:author="chotta-safe" w:date="2017-03-04T13:53:00Z">
            <w:rPr>
              <w:rFonts w:ascii="Times New Roman" w:hAnsi="Times New Roman" w:cs="Times New Roman"/>
              <w:sz w:val="20"/>
              <w:szCs w:val="20"/>
            </w:rPr>
          </w:rPrChange>
        </w:rPr>
        <w:t>deploy-</w:t>
      </w:r>
      <w:proofErr w:type="gramEnd"/>
      <w:r w:rsidRPr="00AE7DAD">
        <w:rPr>
          <w:rFonts w:ascii="Courier New" w:hAnsi="Courier New" w:cs="Courier New"/>
          <w:sz w:val="20"/>
          <w:szCs w:val="20"/>
          <w:rPrChange w:id="579" w:author="chotta-safe" w:date="2017-03-04T13:53:00Z">
            <w:rPr>
              <w:rFonts w:ascii="Times New Roman" w:hAnsi="Times New Roman" w:cs="Times New Roman"/>
              <w:sz w:val="20"/>
              <w:szCs w:val="20"/>
            </w:rPr>
          </w:rPrChange>
        </w:rPr>
        <w:t>mode cluster \</w:t>
      </w:r>
    </w:p>
    <w:p w:rsidR="0064412A" w:rsidRPr="00101E9D" w:rsidRDefault="00AE7DAD" w:rsidP="0064412A">
      <w:pPr>
        <w:pStyle w:val="NoSpacing"/>
        <w:ind w:left="720"/>
        <w:rPr>
          <w:rFonts w:ascii="Courier New" w:hAnsi="Courier New" w:cs="Courier New"/>
          <w:sz w:val="20"/>
          <w:szCs w:val="20"/>
          <w:rPrChange w:id="580" w:author="chotta-safe" w:date="2017-03-04T13:53:00Z">
            <w:rPr>
              <w:rFonts w:ascii="Times New Roman" w:hAnsi="Times New Roman" w:cs="Times New Roman"/>
              <w:sz w:val="20"/>
              <w:szCs w:val="20"/>
            </w:rPr>
          </w:rPrChange>
        </w:rPr>
      </w:pPr>
      <w:r w:rsidRPr="00AE7DAD">
        <w:rPr>
          <w:rFonts w:ascii="Courier New" w:hAnsi="Courier New" w:cs="Courier New"/>
          <w:sz w:val="20"/>
          <w:szCs w:val="20"/>
          <w:rPrChange w:id="581" w:author="chotta-safe" w:date="2017-03-04T13:53:00Z">
            <w:rPr>
              <w:rFonts w:ascii="Times New Roman" w:hAnsi="Times New Roman" w:cs="Times New Roman"/>
              <w:sz w:val="20"/>
              <w:szCs w:val="20"/>
            </w:rPr>
          </w:rPrChange>
        </w:rPr>
        <w:t>–master yarn \</w:t>
      </w:r>
    </w:p>
    <w:p w:rsidR="0064412A" w:rsidRPr="00101E9D" w:rsidRDefault="00AE7DAD" w:rsidP="0064412A">
      <w:pPr>
        <w:pStyle w:val="NoSpacing"/>
        <w:ind w:left="720"/>
        <w:rPr>
          <w:rFonts w:ascii="Courier New" w:hAnsi="Courier New" w:cs="Courier New"/>
          <w:sz w:val="20"/>
          <w:szCs w:val="20"/>
          <w:rPrChange w:id="582" w:author="chotta-safe" w:date="2017-03-04T13:53:00Z">
            <w:rPr>
              <w:rFonts w:ascii="Times New Roman" w:hAnsi="Times New Roman" w:cs="Times New Roman"/>
              <w:sz w:val="20"/>
              <w:szCs w:val="20"/>
            </w:rPr>
          </w:rPrChange>
        </w:rPr>
      </w:pPr>
      <w:r w:rsidRPr="00AE7DAD">
        <w:rPr>
          <w:rFonts w:ascii="Courier New" w:hAnsi="Courier New" w:cs="Courier New"/>
          <w:sz w:val="20"/>
          <w:szCs w:val="20"/>
          <w:rPrChange w:id="583" w:author="chotta-safe" w:date="2017-03-04T13:53:00Z">
            <w:rPr>
              <w:rFonts w:ascii="Times New Roman" w:hAnsi="Times New Roman" w:cs="Times New Roman"/>
              <w:sz w:val="20"/>
              <w:szCs w:val="20"/>
            </w:rPr>
          </w:rPrChange>
        </w:rPr>
        <w:t>$SPARK_HOME/app/lib/spark-app_version.jar</w:t>
      </w:r>
    </w:p>
    <w:p w:rsidR="000368C2" w:rsidRPr="00EF0BB8" w:rsidRDefault="005923BE"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84" w:name="_Toc474089308"/>
      <w:r w:rsidRPr="00FD7A1A">
        <w:rPr>
          <w:rFonts w:ascii="Times New Roman" w:eastAsia="Times New Roman" w:hAnsi="Times New Roman" w:cs="Times New Roman"/>
          <w:sz w:val="20"/>
          <w:szCs w:val="20"/>
        </w:rPr>
        <w:t>What is Standalone and YARN mode?</w:t>
      </w:r>
      <w:bookmarkEnd w:id="584"/>
    </w:p>
    <w:p w:rsidR="005923BE" w:rsidRDefault="005923BE"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w:t>
      </w:r>
      <w:r w:rsidR="00CC3160" w:rsidRPr="00FD7A1A">
        <w:rPr>
          <w:rFonts w:ascii="Times New Roman" w:eastAsia="Times New Roman" w:hAnsi="Times New Roman" w:cs="Times New Roman"/>
          <w:sz w:val="20"/>
          <w:szCs w:val="20"/>
        </w:rPr>
        <w:t>tandalone mode</w:t>
      </w:r>
      <w:r w:rsidRPr="00FD7A1A">
        <w:rPr>
          <w:rFonts w:ascii="Times New Roman" w:eastAsia="Times New Roman" w:hAnsi="Times New Roman" w:cs="Times New Roman"/>
          <w:sz w:val="20"/>
          <w:szCs w:val="20"/>
        </w:rPr>
        <w:t>:</w:t>
      </w:r>
      <w:r w:rsidR="00CC3160" w:rsidRPr="00FD7A1A">
        <w:rPr>
          <w:rFonts w:ascii="Times New Roman" w:eastAsia="Times New Roman" w:hAnsi="Times New Roman" w:cs="Times New Roman"/>
          <w:sz w:val="20"/>
          <w:szCs w:val="20"/>
        </w:rPr>
        <w:t xml:space="preserve"> Spark uses a Master daemon which coordinates the efforts of the Workers, which run the executors. Standalone mode is the default, but it cannot be used on secure clusters. When you submit an application, you can choose how much memory its executors will use, as well as the total number of cores across all executors.</w:t>
      </w:r>
      <w:r w:rsidRPr="00FD7A1A">
        <w:rPr>
          <w:rFonts w:ascii="Times New Roman" w:eastAsia="Times New Roman" w:hAnsi="Times New Roman" w:cs="Times New Roman"/>
          <w:sz w:val="20"/>
          <w:szCs w:val="20"/>
        </w:rPr>
        <w:t xml:space="preserve"> In YARN mode YARN ResourceManager performs the functions of the Spark Master. The functions of the Workers are performed by the YARN NodeManager daemons, which run the executors.</w:t>
      </w:r>
    </w:p>
    <w:tbl>
      <w:tblPr>
        <w:tblStyle w:val="TableGrid"/>
        <w:tblW w:w="0" w:type="auto"/>
        <w:tblInd w:w="720" w:type="dxa"/>
        <w:tblLook w:val="04A0"/>
      </w:tblPr>
      <w:tblGrid>
        <w:gridCol w:w="5138"/>
        <w:gridCol w:w="5158"/>
      </w:tblGrid>
      <w:tr w:rsidR="008965B6" w:rsidRPr="00192388" w:rsidTr="00553020">
        <w:trPr>
          <w:trHeight w:val="440"/>
        </w:trPr>
        <w:tc>
          <w:tcPr>
            <w:tcW w:w="5138" w:type="dxa"/>
            <w:shd w:val="clear" w:color="auto" w:fill="D9D9D9" w:themeFill="background1" w:themeFillShade="D9"/>
          </w:tcPr>
          <w:p w:rsidR="008965B6" w:rsidRPr="00192388" w:rsidRDefault="00192388" w:rsidP="008965B6">
            <w:pPr>
              <w:pStyle w:val="NoSpacing"/>
              <w:rPr>
                <w:rFonts w:ascii="Times New Roman" w:hAnsi="Times New Roman" w:cs="Times New Roman"/>
                <w:b/>
                <w:sz w:val="18"/>
                <w:szCs w:val="18"/>
              </w:rPr>
            </w:pPr>
            <w:r w:rsidRPr="00192388">
              <w:rPr>
                <w:rFonts w:ascii="Times New Roman" w:hAnsi="Times New Roman" w:cs="Times New Roman"/>
                <w:b/>
                <w:sz w:val="18"/>
                <w:szCs w:val="18"/>
              </w:rPr>
              <w:t>Standalo</w:t>
            </w:r>
            <w:r w:rsidR="008965B6" w:rsidRPr="00192388">
              <w:rPr>
                <w:rFonts w:ascii="Times New Roman" w:hAnsi="Times New Roman" w:cs="Times New Roman"/>
                <w:b/>
                <w:sz w:val="18"/>
                <w:szCs w:val="18"/>
              </w:rPr>
              <w:t>ne cluster deployment – driver running on client machine</w:t>
            </w:r>
          </w:p>
        </w:tc>
        <w:tc>
          <w:tcPr>
            <w:tcW w:w="5158" w:type="dxa"/>
            <w:shd w:val="clear" w:color="auto" w:fill="D9D9D9" w:themeFill="background1" w:themeFillShade="D9"/>
          </w:tcPr>
          <w:p w:rsidR="008965B6" w:rsidRPr="00192388" w:rsidRDefault="00192388" w:rsidP="00192388">
            <w:pPr>
              <w:pStyle w:val="NoSpacing"/>
              <w:rPr>
                <w:rFonts w:ascii="Times New Roman" w:hAnsi="Times New Roman" w:cs="Times New Roman"/>
                <w:b/>
                <w:sz w:val="18"/>
                <w:szCs w:val="18"/>
              </w:rPr>
            </w:pPr>
            <w:r w:rsidRPr="00192388">
              <w:rPr>
                <w:rFonts w:ascii="Times New Roman" w:hAnsi="Times New Roman" w:cs="Times New Roman"/>
                <w:b/>
                <w:sz w:val="18"/>
                <w:szCs w:val="18"/>
              </w:rPr>
              <w:t>Standalone cluster deployment – driver running on worker machine</w:t>
            </w:r>
          </w:p>
        </w:tc>
      </w:tr>
      <w:tr w:rsidR="008965B6" w:rsidRPr="00192388" w:rsidTr="00553020">
        <w:tc>
          <w:tcPr>
            <w:tcW w:w="5138" w:type="dxa"/>
          </w:tcPr>
          <w:p w:rsidR="008965B6" w:rsidRPr="00192388" w:rsidRDefault="00192388" w:rsidP="008965B6">
            <w:pPr>
              <w:pStyle w:val="NoSpacing"/>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1924050" cy="1592105"/>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1924050" cy="1592105"/>
                          </a:xfrm>
                          <a:prstGeom prst="rect">
                            <a:avLst/>
                          </a:prstGeom>
                          <a:noFill/>
                          <a:ln w="9525">
                            <a:noFill/>
                            <a:miter lim="800000"/>
                            <a:headEnd/>
                            <a:tailEnd/>
                          </a:ln>
                        </pic:spPr>
                      </pic:pic>
                    </a:graphicData>
                  </a:graphic>
                </wp:inline>
              </w:drawing>
            </w:r>
          </w:p>
        </w:tc>
        <w:tc>
          <w:tcPr>
            <w:tcW w:w="5158" w:type="dxa"/>
          </w:tcPr>
          <w:p w:rsidR="008965B6" w:rsidRPr="00192388" w:rsidRDefault="00192388" w:rsidP="008965B6">
            <w:pPr>
              <w:pStyle w:val="NoSpacing"/>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1993900" cy="1635940"/>
                  <wp:effectExtent l="19050" t="0" r="635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1997023" cy="1638503"/>
                          </a:xfrm>
                          <a:prstGeom prst="rect">
                            <a:avLst/>
                          </a:prstGeom>
                          <a:noFill/>
                          <a:ln w="9525">
                            <a:noFill/>
                            <a:miter lim="800000"/>
                            <a:headEnd/>
                            <a:tailEnd/>
                          </a:ln>
                        </pic:spPr>
                      </pic:pic>
                    </a:graphicData>
                  </a:graphic>
                </wp:inline>
              </w:drawing>
            </w:r>
          </w:p>
        </w:tc>
      </w:tr>
    </w:tbl>
    <w:p w:rsidR="000368C2" w:rsidRDefault="005923BE"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85" w:name="_Toc474089309"/>
      <w:r w:rsidRPr="00FD7A1A">
        <w:rPr>
          <w:rFonts w:ascii="Times New Roman" w:eastAsia="Times New Roman" w:hAnsi="Times New Roman" w:cs="Times New Roman"/>
          <w:sz w:val="20"/>
          <w:szCs w:val="20"/>
        </w:rPr>
        <w:t>Explain</w:t>
      </w:r>
      <w:r w:rsidR="00CC3160" w:rsidRPr="00FD7A1A">
        <w:rPr>
          <w:rFonts w:ascii="Times New Roman" w:eastAsia="Times New Roman" w:hAnsi="Times New Roman" w:cs="Times New Roman"/>
          <w:sz w:val="20"/>
          <w:szCs w:val="20"/>
        </w:rPr>
        <w:t xml:space="preserve"> client mode and cluster mode</w:t>
      </w:r>
      <w:r w:rsidRPr="00FD7A1A">
        <w:rPr>
          <w:rFonts w:ascii="Times New Roman" w:eastAsia="Times New Roman" w:hAnsi="Times New Roman" w:cs="Times New Roman"/>
          <w:sz w:val="20"/>
          <w:szCs w:val="20"/>
        </w:rPr>
        <w:t xml:space="preserve"> in spark</w:t>
      </w:r>
      <w:r w:rsidR="00CC3160" w:rsidRPr="00FD7A1A">
        <w:rPr>
          <w:rFonts w:ascii="Times New Roman" w:eastAsia="Times New Roman" w:hAnsi="Times New Roman" w:cs="Times New Roman"/>
          <w:sz w:val="20"/>
          <w:szCs w:val="20"/>
        </w:rPr>
        <w:t>?</w:t>
      </w:r>
      <w:bookmarkEnd w:id="585"/>
    </w:p>
    <w:p w:rsidR="00062607" w:rsidRPr="00062607" w:rsidRDefault="00062607" w:rsidP="00062607">
      <w:pPr>
        <w:pStyle w:val="normal0"/>
      </w:pPr>
    </w:p>
    <w:tbl>
      <w:tblPr>
        <w:tblStyle w:val="TableGrid"/>
        <w:tblW w:w="0" w:type="auto"/>
        <w:tblInd w:w="648" w:type="dxa"/>
        <w:tblLook w:val="04A0"/>
      </w:tblPr>
      <w:tblGrid>
        <w:gridCol w:w="5184"/>
        <w:gridCol w:w="5184"/>
      </w:tblGrid>
      <w:tr w:rsidR="005923BE" w:rsidRPr="00FD7A1A" w:rsidTr="005923BE">
        <w:tc>
          <w:tcPr>
            <w:tcW w:w="5383" w:type="dxa"/>
            <w:shd w:val="clear" w:color="auto" w:fill="D9D9D9" w:themeFill="background1" w:themeFillShade="D9"/>
          </w:tcPr>
          <w:p w:rsidR="005923BE" w:rsidRPr="00FD7A1A" w:rsidRDefault="005923BE" w:rsidP="005923BE">
            <w:pPr>
              <w:pStyle w:val="normal0"/>
              <w:contextualSpacing/>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Client Mode</w:t>
            </w:r>
          </w:p>
        </w:tc>
        <w:tc>
          <w:tcPr>
            <w:tcW w:w="4985" w:type="dxa"/>
            <w:shd w:val="clear" w:color="auto" w:fill="D9D9D9" w:themeFill="background1" w:themeFillShade="D9"/>
          </w:tcPr>
          <w:p w:rsidR="005923BE" w:rsidRPr="00FD7A1A" w:rsidRDefault="005923BE" w:rsidP="005923BE">
            <w:pPr>
              <w:pStyle w:val="normal0"/>
              <w:contextualSpacing/>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Cluster Mode</w:t>
            </w:r>
          </w:p>
        </w:tc>
      </w:tr>
      <w:tr w:rsidR="005923BE" w:rsidRPr="00FD7A1A" w:rsidTr="005923BE">
        <w:tc>
          <w:tcPr>
            <w:tcW w:w="5383"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Each and every application has a driver process which coordinates its execution</w:t>
            </w:r>
          </w:p>
        </w:tc>
        <w:tc>
          <w:tcPr>
            <w:tcW w:w="4985" w:type="dxa"/>
          </w:tcPr>
          <w:p w:rsidR="005923BE" w:rsidRPr="00FD7A1A" w:rsidRDefault="00E618CC"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Run as independent sets of processes on a cluster, coordinated by the SparkContext object in your main program (called the driver program)</w:t>
            </w:r>
          </w:p>
        </w:tc>
      </w:tr>
      <w:tr w:rsidR="005923BE" w:rsidRPr="00FD7A1A" w:rsidTr="005923BE">
        <w:tc>
          <w:tcPr>
            <w:tcW w:w="5383"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Process can run in the foreground</w:t>
            </w:r>
          </w:p>
        </w:tc>
        <w:tc>
          <w:tcPr>
            <w:tcW w:w="4985"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Process can run in the background</w:t>
            </w:r>
          </w:p>
        </w:tc>
      </w:tr>
      <w:tr w:rsidR="005923BE" w:rsidRPr="00FD7A1A" w:rsidTr="005923BE">
        <w:tc>
          <w:tcPr>
            <w:tcW w:w="5383"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Simple</w:t>
            </w:r>
          </w:p>
        </w:tc>
        <w:tc>
          <w:tcPr>
            <w:tcW w:w="4985" w:type="dxa"/>
          </w:tcPr>
          <w:p w:rsidR="005923BE" w:rsidRPr="00FD7A1A" w:rsidRDefault="005923BE" w:rsidP="005923BE">
            <w:pPr>
              <w:pStyle w:val="normal0"/>
              <w:contextualSpacing/>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Complex</w:t>
            </w:r>
          </w:p>
        </w:tc>
      </w:tr>
      <w:tr w:rsidR="005923BE" w:rsidRPr="00FD7A1A" w:rsidTr="00062607">
        <w:trPr>
          <w:trHeight w:val="269"/>
        </w:trPr>
        <w:tc>
          <w:tcPr>
            <w:tcW w:w="5383" w:type="dxa"/>
          </w:tcPr>
          <w:p w:rsidR="005923BE" w:rsidRPr="00101E9D" w:rsidRDefault="00AE7DAD" w:rsidP="00C4079C">
            <w:pPr>
              <w:pStyle w:val="normal0"/>
              <w:widowControl w:val="0"/>
              <w:spacing w:before="307" w:after="307" w:line="259" w:lineRule="auto"/>
              <w:rPr>
                <w:rFonts w:ascii="Courier New" w:hAnsi="Courier New" w:cs="Courier New"/>
                <w:sz w:val="20"/>
                <w:szCs w:val="20"/>
                <w:rPrChange w:id="586" w:author="chotta-safe" w:date="2017-03-04T13:54:00Z">
                  <w:rPr>
                    <w:rFonts w:ascii="Calibri" w:eastAsia="Calibri" w:hAnsi="Calibri" w:cs="Calibri"/>
                    <w:color w:val="000000"/>
                    <w:sz w:val="20"/>
                    <w:szCs w:val="20"/>
                  </w:rPr>
                </w:rPrChange>
              </w:rPr>
            </w:pPr>
            <w:r w:rsidRPr="00AE7DAD">
              <w:rPr>
                <w:rFonts w:ascii="Courier New" w:eastAsia="Times New Roman" w:hAnsi="Courier New" w:cs="Courier New"/>
                <w:sz w:val="20"/>
                <w:szCs w:val="20"/>
                <w:rPrChange w:id="587" w:author="chotta-safe" w:date="2017-03-04T13:54:00Z">
                  <w:rPr>
                    <w:rFonts w:ascii="Times New Roman" w:eastAsia="Times New Roman" w:hAnsi="Times New Roman" w:cs="Times New Roman"/>
                    <w:sz w:val="20"/>
                    <w:szCs w:val="20"/>
                  </w:rPr>
                </w:rPrChange>
              </w:rPr>
              <w:t>spark-submit \</w:t>
            </w:r>
            <w:r w:rsidRPr="00AE7DAD">
              <w:rPr>
                <w:rFonts w:ascii="Courier New" w:eastAsia="Times New Roman" w:hAnsi="Courier New" w:cs="Courier New"/>
                <w:sz w:val="20"/>
                <w:szCs w:val="20"/>
                <w:rPrChange w:id="588" w:author="chotta-safe" w:date="2017-03-04T13:54:00Z">
                  <w:rPr>
                    <w:rFonts w:ascii="Times New Roman" w:eastAsia="Times New Roman" w:hAnsi="Times New Roman" w:cs="Times New Roman"/>
                    <w:sz w:val="20"/>
                    <w:szCs w:val="20"/>
                  </w:rPr>
                </w:rPrChange>
              </w:rPr>
              <w:br/>
              <w:t>–class org.apache.spark.app.SparkPi \</w:t>
            </w:r>
            <w:r w:rsidRPr="00AE7DAD">
              <w:rPr>
                <w:rFonts w:ascii="Courier New" w:eastAsia="Times New Roman" w:hAnsi="Courier New" w:cs="Courier New"/>
                <w:sz w:val="20"/>
                <w:szCs w:val="20"/>
                <w:rPrChange w:id="589" w:author="chotta-safe" w:date="2017-03-04T13:54:00Z">
                  <w:rPr>
                    <w:rFonts w:ascii="Times New Roman" w:eastAsia="Times New Roman" w:hAnsi="Times New Roman" w:cs="Times New Roman"/>
                    <w:sz w:val="20"/>
                    <w:szCs w:val="20"/>
                  </w:rPr>
                </w:rPrChange>
              </w:rPr>
              <w:br/>
              <w:t>–deploy-mode client \</w:t>
            </w:r>
            <w:r w:rsidRPr="00AE7DAD">
              <w:rPr>
                <w:rFonts w:ascii="Courier New" w:eastAsia="Times New Roman" w:hAnsi="Courier New" w:cs="Courier New"/>
                <w:sz w:val="20"/>
                <w:szCs w:val="20"/>
                <w:rPrChange w:id="590" w:author="chotta-safe" w:date="2017-03-04T13:54:00Z">
                  <w:rPr>
                    <w:rFonts w:ascii="Times New Roman" w:eastAsia="Times New Roman" w:hAnsi="Times New Roman" w:cs="Times New Roman"/>
                    <w:sz w:val="20"/>
                    <w:szCs w:val="20"/>
                  </w:rPr>
                </w:rPrChange>
              </w:rPr>
              <w:br/>
              <w:t>–master spark//$SPARK_MASTER_IP:$SPARK_MASTER_PORT \</w:t>
            </w:r>
            <w:r w:rsidRPr="00AE7DAD">
              <w:rPr>
                <w:rFonts w:ascii="Courier New" w:eastAsia="Times New Roman" w:hAnsi="Courier New" w:cs="Courier New"/>
                <w:sz w:val="20"/>
                <w:szCs w:val="20"/>
                <w:rPrChange w:id="591" w:author="chotta-safe" w:date="2017-03-04T13:54:00Z">
                  <w:rPr>
                    <w:rFonts w:ascii="Times New Roman" w:eastAsia="Times New Roman" w:hAnsi="Times New Roman" w:cs="Times New Roman"/>
                    <w:sz w:val="20"/>
                    <w:szCs w:val="20"/>
                  </w:rPr>
                </w:rPrChange>
              </w:rPr>
              <w:br/>
              <w:t>$SPARK_HOME/app/lib/spark-app_version.jar</w:t>
            </w:r>
          </w:p>
        </w:tc>
        <w:tc>
          <w:tcPr>
            <w:tcW w:w="4985" w:type="dxa"/>
          </w:tcPr>
          <w:p w:rsidR="005923BE" w:rsidRPr="00101E9D" w:rsidRDefault="00AE7DAD" w:rsidP="00C4079C">
            <w:pPr>
              <w:pStyle w:val="normal0"/>
              <w:widowControl w:val="0"/>
              <w:spacing w:before="307" w:after="307" w:line="259" w:lineRule="auto"/>
              <w:rPr>
                <w:rFonts w:ascii="Courier New" w:hAnsi="Courier New" w:cs="Courier New"/>
                <w:sz w:val="20"/>
                <w:szCs w:val="20"/>
                <w:rPrChange w:id="592" w:author="chotta-safe" w:date="2017-03-04T13:54:00Z">
                  <w:rPr>
                    <w:rFonts w:ascii="Calibri" w:eastAsia="Calibri" w:hAnsi="Calibri" w:cs="Calibri"/>
                    <w:color w:val="000000"/>
                    <w:sz w:val="20"/>
                    <w:szCs w:val="20"/>
                  </w:rPr>
                </w:rPrChange>
              </w:rPr>
            </w:pPr>
            <w:r w:rsidRPr="00AE7DAD">
              <w:rPr>
                <w:rFonts w:ascii="Courier New" w:eastAsia="Times New Roman" w:hAnsi="Courier New" w:cs="Courier New"/>
                <w:sz w:val="20"/>
                <w:szCs w:val="20"/>
                <w:rPrChange w:id="593" w:author="chotta-safe" w:date="2017-03-04T13:54:00Z">
                  <w:rPr>
                    <w:rFonts w:ascii="Times New Roman" w:eastAsia="Times New Roman" w:hAnsi="Times New Roman" w:cs="Times New Roman"/>
                    <w:sz w:val="20"/>
                    <w:szCs w:val="20"/>
                  </w:rPr>
                </w:rPrChange>
              </w:rPr>
              <w:t>spark-submit \</w:t>
            </w:r>
            <w:r w:rsidRPr="00AE7DAD">
              <w:rPr>
                <w:rFonts w:ascii="Courier New" w:eastAsia="Times New Roman" w:hAnsi="Courier New" w:cs="Courier New"/>
                <w:sz w:val="20"/>
                <w:szCs w:val="20"/>
                <w:rPrChange w:id="594" w:author="chotta-safe" w:date="2017-03-04T13:54:00Z">
                  <w:rPr>
                    <w:rFonts w:ascii="Times New Roman" w:eastAsia="Times New Roman" w:hAnsi="Times New Roman" w:cs="Times New Roman"/>
                    <w:sz w:val="20"/>
                    <w:szCs w:val="20"/>
                  </w:rPr>
                </w:rPrChange>
              </w:rPr>
              <w:br/>
              <w:t>–class org.apache.spark.app.SparkPi \</w:t>
            </w:r>
            <w:r w:rsidRPr="00AE7DAD">
              <w:rPr>
                <w:rFonts w:ascii="Courier New" w:eastAsia="Times New Roman" w:hAnsi="Courier New" w:cs="Courier New"/>
                <w:sz w:val="20"/>
                <w:szCs w:val="20"/>
                <w:rPrChange w:id="595" w:author="chotta-safe" w:date="2017-03-04T13:54:00Z">
                  <w:rPr>
                    <w:rFonts w:ascii="Times New Roman" w:eastAsia="Times New Roman" w:hAnsi="Times New Roman" w:cs="Times New Roman"/>
                    <w:sz w:val="20"/>
                    <w:szCs w:val="20"/>
                  </w:rPr>
                </w:rPrChange>
              </w:rPr>
              <w:br/>
              <w:t>–deploy-mode cluster \</w:t>
            </w:r>
            <w:r w:rsidRPr="00AE7DAD">
              <w:rPr>
                <w:rFonts w:ascii="Courier New" w:eastAsia="Times New Roman" w:hAnsi="Courier New" w:cs="Courier New"/>
                <w:sz w:val="20"/>
                <w:szCs w:val="20"/>
                <w:rPrChange w:id="596" w:author="chotta-safe" w:date="2017-03-04T13:54:00Z">
                  <w:rPr>
                    <w:rFonts w:ascii="Times New Roman" w:eastAsia="Times New Roman" w:hAnsi="Times New Roman" w:cs="Times New Roman"/>
                    <w:sz w:val="20"/>
                    <w:szCs w:val="20"/>
                  </w:rPr>
                </w:rPrChange>
              </w:rPr>
              <w:br/>
              <w:t>–master spark//$SPARK_MASTER_IP:$SPARK_MASTER_PORT \</w:t>
            </w:r>
            <w:r w:rsidRPr="00AE7DAD">
              <w:rPr>
                <w:rFonts w:ascii="Courier New" w:eastAsia="Times New Roman" w:hAnsi="Courier New" w:cs="Courier New"/>
                <w:sz w:val="20"/>
                <w:szCs w:val="20"/>
                <w:rPrChange w:id="597" w:author="chotta-safe" w:date="2017-03-04T13:54:00Z">
                  <w:rPr>
                    <w:rFonts w:ascii="Times New Roman" w:eastAsia="Times New Roman" w:hAnsi="Times New Roman" w:cs="Times New Roman"/>
                    <w:sz w:val="20"/>
                    <w:szCs w:val="20"/>
                  </w:rPr>
                </w:rPrChange>
              </w:rPr>
              <w:br/>
              <w:t>$SPARK_HOME/app/lib/spark-app_version.jar</w:t>
            </w:r>
          </w:p>
        </w:tc>
      </w:tr>
    </w:tbl>
    <w:p w:rsidR="00E10337" w:rsidRDefault="00E10337" w:rsidP="00E10337">
      <w:pPr>
        <w:pStyle w:val="Heading1"/>
        <w:widowControl/>
        <w:spacing w:line="240" w:lineRule="auto"/>
        <w:ind w:left="720"/>
        <w:contextualSpacing/>
        <w:rPr>
          <w:rFonts w:ascii="Times New Roman" w:eastAsia="Times New Roman" w:hAnsi="Times New Roman" w:cs="Times New Roman"/>
          <w:sz w:val="20"/>
          <w:szCs w:val="20"/>
        </w:rPr>
      </w:pPr>
    </w:p>
    <w:p w:rsidR="00E618CC" w:rsidRPr="00EF0BB8" w:rsidRDefault="00E618CC"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98" w:name="_Toc474089310"/>
      <w:r w:rsidRPr="00FD7A1A">
        <w:rPr>
          <w:rFonts w:ascii="Times New Roman" w:eastAsia="Times New Roman" w:hAnsi="Times New Roman" w:cs="Times New Roman"/>
          <w:sz w:val="20"/>
          <w:szCs w:val="20"/>
        </w:rPr>
        <w:t>Which cluster managers are supported by spark?</w:t>
      </w:r>
      <w:bookmarkEnd w:id="598"/>
    </w:p>
    <w:p w:rsidR="00E618CC" w:rsidRPr="00FD7A1A" w:rsidRDefault="00E618CC"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Currently supports three cluster managers:</w:t>
      </w:r>
    </w:p>
    <w:p w:rsidR="00E618CC" w:rsidRPr="00FD7A1A" w:rsidRDefault="00E618CC"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Standalone – a simple cluster manager included with Spark that makes it easy to set up a cluster.</w:t>
      </w:r>
    </w:p>
    <w:p w:rsidR="00E618CC" w:rsidRPr="00FD7A1A" w:rsidRDefault="00E618CC"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Apache Mesos – a general cluster manager that can also run Hadoop MapReduce and service applications.</w:t>
      </w:r>
    </w:p>
    <w:p w:rsidR="00E618CC" w:rsidRPr="00FD7A1A" w:rsidRDefault="00E618CC"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Hadoop YARN – the resource manager in Hadoop 2.</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599" w:name="_Toc474089311"/>
      <w:r w:rsidRPr="00FD7A1A">
        <w:rPr>
          <w:rFonts w:ascii="Times New Roman" w:eastAsia="Times New Roman" w:hAnsi="Times New Roman" w:cs="Times New Roman"/>
          <w:sz w:val="20"/>
          <w:szCs w:val="20"/>
        </w:rPr>
        <w:t>What is Executor memory?</w:t>
      </w:r>
      <w:bookmarkEnd w:id="599"/>
    </w:p>
    <w:p w:rsidR="00062607" w:rsidRDefault="00066EC4" w:rsidP="00B704FA">
      <w:pPr>
        <w:pStyle w:val="normal0"/>
        <w:spacing w:before="307" w:after="307"/>
        <w:ind w:left="720"/>
        <w:jc w:val="both"/>
        <w:rPr>
          <w:rFonts w:ascii="Times New Roman" w:eastAsia="Times New Roman" w:hAnsi="Times New Roman" w:cs="Times New Roman"/>
          <w:b/>
          <w:color w:val="2E75B5"/>
          <w:sz w:val="20"/>
          <w:szCs w:val="20"/>
        </w:rPr>
      </w:pPr>
      <w:r w:rsidRPr="00FD7A1A">
        <w:rPr>
          <w:rFonts w:ascii="Times New Roman" w:eastAsia="Times New Roman" w:hAnsi="Times New Roman" w:cs="Times New Roman"/>
          <w:sz w:val="20"/>
          <w:szCs w:val="20"/>
        </w:rPr>
        <w:t xml:space="preserve">Spark uses spark.executor.memory </w:t>
      </w:r>
      <w:del w:id="600" w:author="chotta-safe" w:date="2017-03-05T13:12:00Z">
        <w:r w:rsidRPr="00FD7A1A" w:rsidDel="003157AC">
          <w:rPr>
            <w:rFonts w:ascii="Times New Roman" w:eastAsia="Times New Roman" w:hAnsi="Times New Roman" w:cs="Times New Roman"/>
            <w:sz w:val="20"/>
            <w:szCs w:val="20"/>
          </w:rPr>
          <w:delText xml:space="preserve"> </w:delText>
        </w:r>
      </w:del>
      <w:r w:rsidRPr="00FD7A1A">
        <w:rPr>
          <w:rFonts w:ascii="Times New Roman" w:eastAsia="Times New Roman" w:hAnsi="Times New Roman" w:cs="Times New Roman"/>
          <w:sz w:val="20"/>
          <w:szCs w:val="20"/>
        </w:rPr>
        <w:t>(Amount of memory to use per executor process (e.g. 2</w:t>
      </w:r>
      <w:ins w:id="601" w:author="chotta-safe" w:date="2017-03-05T13:12:00Z">
        <w:r w:rsidR="003157AC">
          <w:rPr>
            <w:rFonts w:ascii="Times New Roman" w:eastAsia="Times New Roman" w:hAnsi="Times New Roman" w:cs="Times New Roman"/>
            <w:sz w:val="20"/>
            <w:szCs w:val="20"/>
          </w:rPr>
          <w:t>GB</w:t>
        </w:r>
      </w:ins>
      <w:del w:id="602" w:author="chotta-safe" w:date="2017-03-05T13:12:00Z">
        <w:r w:rsidRPr="00FD7A1A" w:rsidDel="003157AC">
          <w:rPr>
            <w:rFonts w:ascii="Times New Roman" w:eastAsia="Times New Roman" w:hAnsi="Times New Roman" w:cs="Times New Roman"/>
            <w:sz w:val="20"/>
            <w:szCs w:val="20"/>
          </w:rPr>
          <w:delText>g</w:delText>
        </w:r>
      </w:del>
      <w:r w:rsidRPr="00FD7A1A">
        <w:rPr>
          <w:rFonts w:ascii="Times New Roman" w:eastAsia="Times New Roman" w:hAnsi="Times New Roman" w:cs="Times New Roman"/>
          <w:sz w:val="20"/>
          <w:szCs w:val="20"/>
        </w:rPr>
        <w:t>, 8</w:t>
      </w:r>
      <w:ins w:id="603" w:author="chotta-safe" w:date="2017-03-05T13:12:00Z">
        <w:r w:rsidR="003157AC">
          <w:rPr>
            <w:rFonts w:ascii="Times New Roman" w:eastAsia="Times New Roman" w:hAnsi="Times New Roman" w:cs="Times New Roman"/>
            <w:sz w:val="20"/>
            <w:szCs w:val="20"/>
          </w:rPr>
          <w:t>GB</w:t>
        </w:r>
      </w:ins>
      <w:del w:id="604" w:author="chotta-safe" w:date="2017-03-05T13:12:00Z">
        <w:r w:rsidRPr="00FD7A1A" w:rsidDel="003157AC">
          <w:rPr>
            <w:rFonts w:ascii="Times New Roman" w:eastAsia="Times New Roman" w:hAnsi="Times New Roman" w:cs="Times New Roman"/>
            <w:sz w:val="20"/>
            <w:szCs w:val="20"/>
          </w:rPr>
          <w:delText>g</w:delText>
        </w:r>
      </w:del>
      <w:r w:rsidRPr="00FD7A1A">
        <w:rPr>
          <w:rFonts w:ascii="Times New Roman" w:eastAsia="Times New Roman" w:hAnsi="Times New Roman" w:cs="Times New Roman"/>
          <w:sz w:val="20"/>
          <w:szCs w:val="20"/>
        </w:rPr>
        <w:t>)</w:t>
      </w:r>
      <w:ins w:id="605" w:author="chotta-safe" w:date="2017-03-05T13:12:00Z">
        <w:r w:rsidR="003157AC">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 Default is 1G</w:t>
      </w:r>
      <w:ins w:id="606" w:author="chotta-safe" w:date="2017-03-05T13:12:00Z">
        <w:r w:rsidR="003157AC">
          <w:rPr>
            <w:rFonts w:ascii="Times New Roman" w:eastAsia="Times New Roman" w:hAnsi="Times New Roman" w:cs="Times New Roman"/>
            <w:sz w:val="20"/>
            <w:szCs w:val="20"/>
          </w:rPr>
          <w:t>B</w:t>
        </w:r>
      </w:ins>
      <w:r w:rsidRPr="00FD7A1A">
        <w:rPr>
          <w:rFonts w:ascii="Times New Roman" w:eastAsia="Times New Roman" w:hAnsi="Times New Roman" w:cs="Times New Roman"/>
          <w:sz w:val="20"/>
          <w:szCs w:val="20"/>
        </w:rPr>
        <w:t>. For example</w:t>
      </w:r>
      <w:ins w:id="607" w:author="chotta-safe" w:date="2017-03-05T13:12:00Z">
        <w:r w:rsidR="003157AC">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 xml:space="preserve"> if spark.executor.memory=2</w:t>
      </w:r>
      <w:ins w:id="608" w:author="chotta-safe" w:date="2017-03-05T13:13:00Z">
        <w:r w:rsidR="003157AC">
          <w:rPr>
            <w:rFonts w:ascii="Times New Roman" w:eastAsia="Times New Roman" w:hAnsi="Times New Roman" w:cs="Times New Roman"/>
            <w:sz w:val="20"/>
            <w:szCs w:val="20"/>
          </w:rPr>
          <w:t>GB</w:t>
        </w:r>
      </w:ins>
      <w:del w:id="609" w:author="chotta-safe" w:date="2017-03-05T13:13:00Z">
        <w:r w:rsidRPr="00FD7A1A" w:rsidDel="003157AC">
          <w:rPr>
            <w:rFonts w:ascii="Times New Roman" w:eastAsia="Times New Roman" w:hAnsi="Times New Roman" w:cs="Times New Roman"/>
            <w:sz w:val="20"/>
            <w:szCs w:val="20"/>
          </w:rPr>
          <w:delText>g</w:delText>
        </w:r>
      </w:del>
      <w:r w:rsidRPr="00FD7A1A">
        <w:rPr>
          <w:rFonts w:ascii="Times New Roman" w:eastAsia="Times New Roman" w:hAnsi="Times New Roman" w:cs="Times New Roman"/>
          <w:sz w:val="20"/>
          <w:szCs w:val="20"/>
        </w:rPr>
        <w:t xml:space="preserve"> it means that each executor on every one of your Worker nodes to have 2G</w:t>
      </w:r>
      <w:ins w:id="610" w:author="chotta-safe" w:date="2017-03-05T13:13:00Z">
        <w:r w:rsidR="003157AC">
          <w:rPr>
            <w:rFonts w:ascii="Times New Roman" w:eastAsia="Times New Roman" w:hAnsi="Times New Roman" w:cs="Times New Roman"/>
            <w:sz w:val="20"/>
            <w:szCs w:val="20"/>
          </w:rPr>
          <w:t>B</w:t>
        </w:r>
      </w:ins>
      <w:r w:rsidRPr="00FD7A1A">
        <w:rPr>
          <w:rFonts w:ascii="Times New Roman" w:eastAsia="Times New Roman" w:hAnsi="Times New Roman" w:cs="Times New Roman"/>
          <w:sz w:val="20"/>
          <w:szCs w:val="20"/>
        </w:rPr>
        <w:t xml:space="preserve"> memory. This setting doesn't mean "share 2G</w:t>
      </w:r>
      <w:ins w:id="611" w:author="chotta-safe" w:date="2017-03-05T13:13:00Z">
        <w:r w:rsidR="003157AC">
          <w:rPr>
            <w:rFonts w:ascii="Times New Roman" w:eastAsia="Times New Roman" w:hAnsi="Times New Roman" w:cs="Times New Roman"/>
            <w:sz w:val="20"/>
            <w:szCs w:val="20"/>
          </w:rPr>
          <w:t>B</w:t>
        </w:r>
      </w:ins>
      <w:r w:rsidRPr="00FD7A1A">
        <w:rPr>
          <w:rFonts w:ascii="Times New Roman" w:eastAsia="Times New Roman" w:hAnsi="Times New Roman" w:cs="Times New Roman"/>
          <w:sz w:val="20"/>
          <w:szCs w:val="20"/>
        </w:rPr>
        <w:t xml:space="preserve"> of memory between all executors"</w:t>
      </w:r>
      <w:proofErr w:type="gramStart"/>
      <w:r w:rsidRPr="00FD7A1A">
        <w:rPr>
          <w:rFonts w:ascii="Times New Roman" w:eastAsia="Times New Roman" w:hAnsi="Times New Roman" w:cs="Times New Roman"/>
          <w:sz w:val="20"/>
          <w:szCs w:val="20"/>
        </w:rPr>
        <w:t>,</w:t>
      </w:r>
      <w:proofErr w:type="gramEnd"/>
      <w:r w:rsidRPr="00FD7A1A">
        <w:rPr>
          <w:rFonts w:ascii="Times New Roman" w:eastAsia="Times New Roman" w:hAnsi="Times New Roman" w:cs="Times New Roman"/>
          <w:sz w:val="20"/>
          <w:szCs w:val="20"/>
        </w:rPr>
        <w:t xml:space="preserve"> it means "give each executor 2G</w:t>
      </w:r>
      <w:ins w:id="612" w:author="chotta-safe" w:date="2017-03-05T13:16:00Z">
        <w:r w:rsidR="003157AC">
          <w:rPr>
            <w:rFonts w:ascii="Times New Roman" w:eastAsia="Times New Roman" w:hAnsi="Times New Roman" w:cs="Times New Roman"/>
            <w:sz w:val="20"/>
            <w:szCs w:val="20"/>
          </w:rPr>
          <w:t>B</w:t>
        </w:r>
      </w:ins>
      <w:r w:rsidRPr="00FD7A1A">
        <w:rPr>
          <w:rFonts w:ascii="Times New Roman" w:eastAsia="Times New Roman" w:hAnsi="Times New Roman" w:cs="Times New Roman"/>
          <w:sz w:val="20"/>
          <w:szCs w:val="20"/>
        </w:rPr>
        <w:t xml:space="preserve"> of memory".</w:t>
      </w:r>
    </w:p>
    <w:p w:rsidR="005B16E4" w:rsidRPr="00EF0BB8" w:rsidRDefault="005B16E4"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13" w:name="_Toc474089312"/>
      <w:r w:rsidRPr="00FD7A1A">
        <w:rPr>
          <w:rFonts w:ascii="Times New Roman" w:eastAsia="Times New Roman" w:hAnsi="Times New Roman" w:cs="Times New Roman"/>
          <w:sz w:val="20"/>
          <w:szCs w:val="20"/>
        </w:rPr>
        <w:lastRenderedPageBreak/>
        <w:t xml:space="preserve">What is DStream and </w:t>
      </w:r>
      <w:del w:id="614" w:author="chotta-safe" w:date="2017-03-05T13:16:00Z">
        <w:r w:rsidRPr="00FD7A1A" w:rsidDel="003157AC">
          <w:rPr>
            <w:rFonts w:ascii="Times New Roman" w:eastAsia="Times New Roman" w:hAnsi="Times New Roman" w:cs="Times New Roman"/>
            <w:sz w:val="20"/>
            <w:szCs w:val="20"/>
          </w:rPr>
          <w:delText>What</w:delText>
        </w:r>
      </w:del>
      <w:ins w:id="615" w:author="chotta-safe" w:date="2017-03-05T13:16:00Z">
        <w:r w:rsidR="003157AC" w:rsidRPr="00FD7A1A">
          <w:rPr>
            <w:rFonts w:ascii="Times New Roman" w:eastAsia="Times New Roman" w:hAnsi="Times New Roman" w:cs="Times New Roman"/>
            <w:sz w:val="20"/>
            <w:szCs w:val="20"/>
          </w:rPr>
          <w:t>what</w:t>
        </w:r>
      </w:ins>
      <w:r w:rsidRPr="00FD7A1A">
        <w:rPr>
          <w:rFonts w:ascii="Times New Roman" w:eastAsia="Times New Roman" w:hAnsi="Times New Roman" w:cs="Times New Roman"/>
          <w:sz w:val="20"/>
          <w:szCs w:val="20"/>
        </w:rPr>
        <w:t xml:space="preserve"> is the difference between batch and Dstream in Spark streaming?</w:t>
      </w:r>
      <w:bookmarkEnd w:id="613"/>
    </w:p>
    <w:p w:rsidR="005B16E4" w:rsidRPr="00FD7A1A" w:rsidRDefault="005B16E4" w:rsidP="005B16E4">
      <w:pPr>
        <w:pStyle w:val="normal0"/>
        <w:spacing w:before="280" w:after="280" w:line="240" w:lineRule="auto"/>
        <w:ind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both batch processing and real time processing.</w:t>
      </w:r>
    </w:p>
    <w:tbl>
      <w:tblPr>
        <w:tblStyle w:val="TableGrid"/>
        <w:tblW w:w="0" w:type="auto"/>
        <w:tblInd w:w="720" w:type="dxa"/>
        <w:tblLook w:val="04A0"/>
      </w:tblPr>
      <w:tblGrid>
        <w:gridCol w:w="5148"/>
        <w:gridCol w:w="5148"/>
      </w:tblGrid>
      <w:tr w:rsidR="005B16E4" w:rsidRPr="00FD7A1A" w:rsidTr="007B6E0B">
        <w:trPr>
          <w:trHeight w:val="314"/>
        </w:trPr>
        <w:tc>
          <w:tcPr>
            <w:tcW w:w="5148" w:type="dxa"/>
            <w:shd w:val="clear" w:color="auto" w:fill="D9D9D9" w:themeFill="background1" w:themeFillShade="D9"/>
          </w:tcPr>
          <w:p w:rsidR="005B16E4" w:rsidRPr="00FD7A1A" w:rsidRDefault="005B16E4" w:rsidP="005B16E4">
            <w:pPr>
              <w:pStyle w:val="NoSpacing"/>
              <w:rPr>
                <w:rFonts w:ascii="Times New Roman" w:hAnsi="Times New Roman" w:cs="Times New Roman"/>
                <w:sz w:val="20"/>
                <w:szCs w:val="20"/>
              </w:rPr>
            </w:pPr>
            <w:r w:rsidRPr="00FD7A1A">
              <w:rPr>
                <w:rFonts w:ascii="Times New Roman" w:hAnsi="Times New Roman" w:cs="Times New Roman"/>
                <w:sz w:val="20"/>
                <w:szCs w:val="20"/>
              </w:rPr>
              <w:t>Batch processing</w:t>
            </w:r>
          </w:p>
        </w:tc>
        <w:tc>
          <w:tcPr>
            <w:tcW w:w="5148" w:type="dxa"/>
            <w:shd w:val="clear" w:color="auto" w:fill="D9D9D9" w:themeFill="background1" w:themeFillShade="D9"/>
          </w:tcPr>
          <w:p w:rsidR="005B16E4" w:rsidRPr="00FD7A1A" w:rsidRDefault="005B16E4" w:rsidP="005B16E4">
            <w:pPr>
              <w:pStyle w:val="NoSpacing"/>
              <w:rPr>
                <w:rFonts w:ascii="Times New Roman" w:hAnsi="Times New Roman" w:cs="Times New Roman"/>
                <w:sz w:val="20"/>
                <w:szCs w:val="20"/>
              </w:rPr>
            </w:pPr>
            <w:r w:rsidRPr="00FD7A1A">
              <w:rPr>
                <w:rFonts w:ascii="Times New Roman" w:hAnsi="Times New Roman" w:cs="Times New Roman"/>
                <w:sz w:val="20"/>
                <w:szCs w:val="20"/>
              </w:rPr>
              <w:t>Real time processing</w:t>
            </w:r>
          </w:p>
        </w:tc>
      </w:tr>
      <w:tr w:rsidR="005B16E4" w:rsidRPr="00FD7A1A" w:rsidTr="005B16E4">
        <w:tc>
          <w:tcPr>
            <w:tcW w:w="5148" w:type="dxa"/>
          </w:tcPr>
          <w:p w:rsidR="005B16E4" w:rsidRPr="00FD7A1A" w:rsidRDefault="00C17F5C" w:rsidP="005B16E4">
            <w:pPr>
              <w:pStyle w:val="NoSpacing"/>
              <w:rPr>
                <w:rFonts w:ascii="Times New Roman" w:hAnsi="Times New Roman" w:cs="Times New Roman"/>
                <w:sz w:val="20"/>
                <w:szCs w:val="20"/>
              </w:rPr>
            </w:pPr>
            <w:r>
              <w:rPr>
                <w:rFonts w:ascii="Times New Roman" w:eastAsia="Times New Roman" w:hAnsi="Times New Roman" w:cs="Times New Roman"/>
                <w:sz w:val="20"/>
                <w:szCs w:val="20"/>
              </w:rPr>
              <w:t>U</w:t>
            </w:r>
            <w:r w:rsidR="005B16E4" w:rsidRPr="00FD7A1A">
              <w:rPr>
                <w:rFonts w:ascii="Times New Roman" w:eastAsia="Times New Roman" w:hAnsi="Times New Roman" w:cs="Times New Roman"/>
                <w:sz w:val="20"/>
                <w:szCs w:val="20"/>
              </w:rPr>
              <w:t xml:space="preserve">ses </w:t>
            </w:r>
            <w:ins w:id="616" w:author="chotta-safe" w:date="2017-03-05T13:16:00Z">
              <w:r w:rsidR="003157AC">
                <w:rPr>
                  <w:rFonts w:ascii="Times New Roman" w:eastAsia="Times New Roman" w:hAnsi="Times New Roman" w:cs="Times New Roman"/>
                  <w:sz w:val="20"/>
                  <w:szCs w:val="20"/>
                </w:rPr>
                <w:t>RDD</w:t>
              </w:r>
            </w:ins>
            <w:del w:id="617" w:author="chotta-safe" w:date="2017-03-05T13:16:00Z">
              <w:r w:rsidR="005B16E4" w:rsidRPr="00FD7A1A" w:rsidDel="003157AC">
                <w:rPr>
                  <w:rFonts w:ascii="Times New Roman" w:eastAsia="Times New Roman" w:hAnsi="Times New Roman" w:cs="Times New Roman"/>
                  <w:sz w:val="20"/>
                  <w:szCs w:val="20"/>
                </w:rPr>
                <w:delText>rdd</w:delText>
              </w:r>
            </w:del>
          </w:p>
        </w:tc>
        <w:tc>
          <w:tcPr>
            <w:tcW w:w="5148" w:type="dxa"/>
          </w:tcPr>
          <w:p w:rsidR="005B16E4" w:rsidRPr="00FD7A1A" w:rsidRDefault="00C17F5C" w:rsidP="005B16E4">
            <w:pPr>
              <w:pStyle w:val="NoSpacing"/>
              <w:rPr>
                <w:rFonts w:ascii="Times New Roman" w:hAnsi="Times New Roman" w:cs="Times New Roman"/>
                <w:sz w:val="20"/>
                <w:szCs w:val="20"/>
              </w:rPr>
            </w:pPr>
            <w:r>
              <w:rPr>
                <w:rFonts w:ascii="Times New Roman" w:eastAsia="Times New Roman" w:hAnsi="Times New Roman" w:cs="Times New Roman"/>
                <w:sz w:val="20"/>
                <w:szCs w:val="20"/>
              </w:rPr>
              <w:t>U</w:t>
            </w:r>
            <w:r w:rsidR="005B16E4" w:rsidRPr="00FD7A1A">
              <w:rPr>
                <w:rFonts w:ascii="Times New Roman" w:eastAsia="Times New Roman" w:hAnsi="Times New Roman" w:cs="Times New Roman"/>
                <w:sz w:val="20"/>
                <w:szCs w:val="20"/>
              </w:rPr>
              <w:t xml:space="preserve">ses </w:t>
            </w:r>
            <w:ins w:id="618" w:author="chotta-safe" w:date="2017-03-05T13:16:00Z">
              <w:r w:rsidR="003157AC">
                <w:rPr>
                  <w:rFonts w:ascii="Times New Roman" w:eastAsia="Times New Roman" w:hAnsi="Times New Roman" w:cs="Times New Roman"/>
                  <w:sz w:val="20"/>
                  <w:szCs w:val="20"/>
                </w:rPr>
                <w:t>D</w:t>
              </w:r>
            </w:ins>
            <w:del w:id="619" w:author="chotta-safe" w:date="2017-03-05T13:16:00Z">
              <w:r w:rsidR="005B16E4" w:rsidRPr="00FD7A1A" w:rsidDel="003157AC">
                <w:rPr>
                  <w:rFonts w:ascii="Times New Roman" w:eastAsia="Times New Roman" w:hAnsi="Times New Roman" w:cs="Times New Roman"/>
                  <w:sz w:val="20"/>
                  <w:szCs w:val="20"/>
                </w:rPr>
                <w:delText>d</w:delText>
              </w:r>
            </w:del>
            <w:ins w:id="620" w:author="chotta-safe" w:date="2017-03-05T13:17:00Z">
              <w:r w:rsidR="003157AC">
                <w:rPr>
                  <w:rFonts w:ascii="Times New Roman" w:eastAsia="Times New Roman" w:hAnsi="Times New Roman" w:cs="Times New Roman"/>
                  <w:sz w:val="20"/>
                  <w:szCs w:val="20"/>
                </w:rPr>
                <w:t>S</w:t>
              </w:r>
            </w:ins>
            <w:del w:id="621" w:author="chotta-safe" w:date="2017-03-05T13:17:00Z">
              <w:r w:rsidR="005B16E4" w:rsidRPr="00FD7A1A" w:rsidDel="003157AC">
                <w:rPr>
                  <w:rFonts w:ascii="Times New Roman" w:eastAsia="Times New Roman" w:hAnsi="Times New Roman" w:cs="Times New Roman"/>
                  <w:sz w:val="20"/>
                  <w:szCs w:val="20"/>
                </w:rPr>
                <w:delText>s</w:delText>
              </w:r>
            </w:del>
            <w:r w:rsidR="005B16E4" w:rsidRPr="00FD7A1A">
              <w:rPr>
                <w:rFonts w:ascii="Times New Roman" w:eastAsia="Times New Roman" w:hAnsi="Times New Roman" w:cs="Times New Roman"/>
                <w:sz w:val="20"/>
                <w:szCs w:val="20"/>
              </w:rPr>
              <w:t>treams</w:t>
            </w:r>
          </w:p>
        </w:tc>
      </w:tr>
      <w:tr w:rsidR="005B16E4" w:rsidRPr="00FD7A1A" w:rsidTr="005B16E4">
        <w:tc>
          <w:tcPr>
            <w:tcW w:w="5148" w:type="dxa"/>
          </w:tcPr>
          <w:p w:rsidR="005B16E4" w:rsidRPr="00FD7A1A" w:rsidRDefault="007B6E0B" w:rsidP="007B6E0B">
            <w:pPr>
              <w:pStyle w:val="NoSpacing"/>
              <w:rPr>
                <w:rFonts w:ascii="Times New Roman" w:hAnsi="Times New Roman" w:cs="Times New Roman"/>
                <w:sz w:val="20"/>
                <w:szCs w:val="20"/>
              </w:rPr>
            </w:pPr>
            <w:r w:rsidRPr="00FD7A1A">
              <w:rPr>
                <w:rFonts w:ascii="Times New Roman" w:hAnsi="Times New Roman" w:cs="Times New Roman"/>
                <w:sz w:val="20"/>
                <w:szCs w:val="20"/>
              </w:rPr>
              <w:t>Batch rate is higher</w:t>
            </w:r>
          </w:p>
        </w:tc>
        <w:tc>
          <w:tcPr>
            <w:tcW w:w="5148" w:type="dxa"/>
          </w:tcPr>
          <w:p w:rsidR="005B16E4" w:rsidRPr="00FD7A1A" w:rsidRDefault="007B6E0B" w:rsidP="007B6E0B">
            <w:pPr>
              <w:pStyle w:val="NoSpacing"/>
              <w:rPr>
                <w:rFonts w:ascii="Times New Roman" w:hAnsi="Times New Roman" w:cs="Times New Roman"/>
                <w:sz w:val="20"/>
                <w:szCs w:val="20"/>
              </w:rPr>
            </w:pPr>
            <w:r w:rsidRPr="00FD7A1A">
              <w:rPr>
                <w:rFonts w:ascii="Times New Roman" w:hAnsi="Times New Roman" w:cs="Times New Roman"/>
                <w:sz w:val="20"/>
                <w:szCs w:val="20"/>
              </w:rPr>
              <w:t xml:space="preserve">Batch rate is in sec or </w:t>
            </w:r>
            <w:del w:id="622" w:author="chotta-safe" w:date="2017-03-05T13:16:00Z">
              <w:r w:rsidRPr="00FD7A1A" w:rsidDel="003157AC">
                <w:rPr>
                  <w:rFonts w:ascii="Times New Roman" w:hAnsi="Times New Roman" w:cs="Times New Roman"/>
                  <w:sz w:val="20"/>
                  <w:szCs w:val="20"/>
                </w:rPr>
                <w:delText>mili seconds</w:delText>
              </w:r>
            </w:del>
            <w:ins w:id="623" w:author="chotta-safe" w:date="2017-03-05T13:16:00Z">
              <w:r w:rsidR="003157AC" w:rsidRPr="00FD7A1A">
                <w:rPr>
                  <w:rFonts w:ascii="Times New Roman" w:hAnsi="Times New Roman" w:cs="Times New Roman"/>
                  <w:sz w:val="20"/>
                  <w:szCs w:val="20"/>
                </w:rPr>
                <w:t>milliseconds</w:t>
              </w:r>
            </w:ins>
          </w:p>
        </w:tc>
      </w:tr>
      <w:tr w:rsidR="005B16E4" w:rsidRPr="00FD7A1A" w:rsidTr="005B16E4">
        <w:tc>
          <w:tcPr>
            <w:tcW w:w="5148" w:type="dxa"/>
          </w:tcPr>
          <w:p w:rsidR="005B16E4" w:rsidRPr="00FD7A1A" w:rsidRDefault="007B6E0B" w:rsidP="005B16E4">
            <w:pPr>
              <w:pStyle w:val="NoSpacing"/>
              <w:rPr>
                <w:rFonts w:ascii="Times New Roman" w:hAnsi="Times New Roman" w:cs="Times New Roman"/>
                <w:sz w:val="20"/>
                <w:szCs w:val="20"/>
              </w:rPr>
            </w:pPr>
            <w:r w:rsidRPr="00FD7A1A">
              <w:rPr>
                <w:rFonts w:ascii="Times New Roman" w:hAnsi="Times New Roman" w:cs="Times New Roman"/>
                <w:sz w:val="20"/>
                <w:szCs w:val="20"/>
              </w:rPr>
              <w:t>Example: web log processing (not critical)</w:t>
            </w:r>
          </w:p>
        </w:tc>
        <w:tc>
          <w:tcPr>
            <w:tcW w:w="5148" w:type="dxa"/>
          </w:tcPr>
          <w:p w:rsidR="005B16E4" w:rsidRPr="00FD7A1A" w:rsidRDefault="007B6E0B" w:rsidP="007B6E0B">
            <w:pPr>
              <w:pStyle w:val="NoSpacing"/>
              <w:rPr>
                <w:rFonts w:ascii="Times New Roman" w:hAnsi="Times New Roman" w:cs="Times New Roman"/>
                <w:sz w:val="20"/>
                <w:szCs w:val="20"/>
              </w:rPr>
            </w:pPr>
            <w:r w:rsidRPr="00FD7A1A">
              <w:rPr>
                <w:rFonts w:ascii="Times New Roman" w:hAnsi="Times New Roman" w:cs="Times New Roman"/>
                <w:sz w:val="20"/>
                <w:szCs w:val="20"/>
              </w:rPr>
              <w:t>Example: Tweeter feed – real time data processing</w:t>
            </w:r>
          </w:p>
        </w:tc>
      </w:tr>
    </w:tbl>
    <w:p w:rsidR="009F40F4" w:rsidRPr="00FD7A1A" w:rsidRDefault="009F40F4" w:rsidP="009F40F4">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Spark’s high-level abstraction is called a DStream, Live input streams are divided into batches of data items.</w:t>
      </w:r>
    </w:p>
    <w:p w:rsidR="009F40F4" w:rsidRPr="00FD7A1A" w:rsidRDefault="009F40F4" w:rsidP="009F40F4">
      <w:pPr>
        <w:pStyle w:val="normal0"/>
        <w:spacing w:before="280" w:after="280" w:line="240" w:lineRule="auto"/>
        <w:ind w:left="720"/>
        <w:rPr>
          <w:rFonts w:ascii="Times New Roman" w:eastAsia="Times New Roman" w:hAnsi="Times New Roman" w:cs="Times New Roman"/>
          <w:b/>
          <w:sz w:val="20"/>
          <w:szCs w:val="20"/>
        </w:rPr>
      </w:pPr>
      <w:r w:rsidRPr="00FD7A1A">
        <w:rPr>
          <w:rFonts w:ascii="Times New Roman" w:eastAsia="Times New Roman" w:hAnsi="Times New Roman" w:cs="Times New Roman"/>
          <w:sz w:val="20"/>
          <w:szCs w:val="20"/>
        </w:rPr>
        <w:t>DStreams can be created either from input data streams from sources such as Kafka, Flume, and Kinesis, or by applying high-level operations on other DStreams. Internally, a DStream is represented as a sequence of RDDs.</w:t>
      </w:r>
      <w:r w:rsidRPr="00FD7A1A">
        <w:rPr>
          <w:rFonts w:ascii="Times New Roman" w:eastAsia="Times New Roman" w:hAnsi="Times New Roman" w:cs="Times New Roman"/>
          <w:b/>
          <w:sz w:val="20"/>
          <w:szCs w:val="20"/>
        </w:rPr>
        <w:t xml:space="preserve"> </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24" w:name="_Toc474089313"/>
      <w:r w:rsidRPr="00FD7A1A">
        <w:rPr>
          <w:rFonts w:ascii="Times New Roman" w:eastAsia="Times New Roman" w:hAnsi="Times New Roman" w:cs="Times New Roman"/>
          <w:sz w:val="20"/>
          <w:szCs w:val="20"/>
        </w:rPr>
        <w:t>How does Spark Streaming work?</w:t>
      </w:r>
      <w:bookmarkEnd w:id="624"/>
    </w:p>
    <w:p w:rsidR="000368C2" w:rsidRDefault="00CC3160"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Streaming receives live input data streams and divides the data into batches, which are then processed by the Spark engine to generate the final stream of results in batches. Spark Streaming provides a high-level abstraction called </w:t>
      </w:r>
      <w:r w:rsidRPr="00FD7A1A">
        <w:rPr>
          <w:rFonts w:ascii="Times New Roman" w:eastAsia="Times New Roman" w:hAnsi="Times New Roman" w:cs="Times New Roman"/>
          <w:i/>
          <w:sz w:val="20"/>
          <w:szCs w:val="20"/>
        </w:rPr>
        <w:t>discretized stream</w:t>
      </w:r>
      <w:r w:rsidRPr="00FD7A1A">
        <w:rPr>
          <w:rFonts w:ascii="Times New Roman" w:eastAsia="Times New Roman" w:hAnsi="Times New Roman" w:cs="Times New Roman"/>
          <w:sz w:val="20"/>
          <w:szCs w:val="20"/>
        </w:rPr>
        <w:t> or </w:t>
      </w:r>
      <w:r w:rsidRPr="00FD7A1A">
        <w:rPr>
          <w:rFonts w:ascii="Times New Roman" w:eastAsia="Times New Roman" w:hAnsi="Times New Roman" w:cs="Times New Roman"/>
          <w:i/>
          <w:sz w:val="20"/>
          <w:szCs w:val="20"/>
        </w:rPr>
        <w:t>DStream</w:t>
      </w:r>
      <w:r w:rsidRPr="00FD7A1A">
        <w:rPr>
          <w:rFonts w:ascii="Times New Roman" w:eastAsia="Times New Roman" w:hAnsi="Times New Roman" w:cs="Times New Roman"/>
          <w:sz w:val="20"/>
          <w:szCs w:val="20"/>
        </w:rPr>
        <w:t>, which represents a continuous stream of data. DStreams can be created either from input data streams from sources such as Kafka, Flume, or by applying high-level operations on other DStreams. Internally, a DStream is represented as a sequence of RDDs.</w:t>
      </w:r>
    </w:p>
    <w:p w:rsidR="00A6055E" w:rsidRDefault="00A6055E" w:rsidP="00E618CC">
      <w:pPr>
        <w:pStyle w:val="normal0"/>
        <w:spacing w:before="307" w:after="307"/>
        <w:ind w:left="720"/>
        <w:jc w:val="both"/>
        <w:rPr>
          <w:rFonts w:ascii="Times New Roman" w:eastAsia="Times New Roman" w:hAnsi="Times New Roman" w:cs="Times New Roman"/>
          <w:sz w:val="20"/>
          <w:szCs w:val="20"/>
        </w:rPr>
      </w:pPr>
      <w:r w:rsidRPr="00A6055E">
        <w:rPr>
          <w:rFonts w:ascii="Times New Roman" w:eastAsia="Times New Roman" w:hAnsi="Times New Roman" w:cs="Times New Roman"/>
          <w:sz w:val="20"/>
          <w:szCs w:val="20"/>
        </w:rPr>
        <w:t>Here is the basic transformation where each RDD in the output DStream has a one to one correspondence with each RDD in the input DStream.</w:t>
      </w:r>
      <w:r>
        <w:rPr>
          <w:rFonts w:ascii="Times New Roman" w:eastAsia="Times New Roman" w:hAnsi="Times New Roman" w:cs="Times New Roman"/>
          <w:sz w:val="20"/>
          <w:szCs w:val="20"/>
        </w:rPr>
        <w:t xml:space="preserve"> </w:t>
      </w:r>
      <w:hyperlink r:id="rId62" w:history="1">
        <w:r w:rsidRPr="00A6055E">
          <w:rPr>
            <w:rStyle w:val="Hyperlink"/>
            <w:rFonts w:ascii="Times New Roman" w:eastAsia="Times New Roman" w:hAnsi="Times New Roman" w:cs="Times New Roman"/>
            <w:sz w:val="20"/>
            <w:szCs w:val="20"/>
          </w:rPr>
          <w:t>Ref</w:t>
        </w:r>
      </w:hyperlink>
    </w:p>
    <w:p w:rsidR="00A6055E" w:rsidRDefault="00A6055E" w:rsidP="00E618CC">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3606800" cy="1745862"/>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614889" cy="1749778"/>
                    </a:xfrm>
                    <a:prstGeom prst="rect">
                      <a:avLst/>
                    </a:prstGeom>
                    <a:noFill/>
                    <a:ln w="9525">
                      <a:noFill/>
                      <a:miter lim="800000"/>
                      <a:headEnd/>
                      <a:tailEnd/>
                    </a:ln>
                  </pic:spPr>
                </pic:pic>
              </a:graphicData>
            </a:graphic>
          </wp:inline>
        </w:drawing>
      </w:r>
    </w:p>
    <w:p w:rsidR="00A6055E" w:rsidRPr="00A6055E" w:rsidRDefault="00A6055E" w:rsidP="00A6055E">
      <w:pPr>
        <w:pStyle w:val="NoSpacing"/>
        <w:ind w:left="720"/>
        <w:rPr>
          <w:rFonts w:ascii="Times New Roman" w:hAnsi="Times New Roman" w:cs="Times New Roman"/>
          <w:sz w:val="20"/>
          <w:szCs w:val="20"/>
        </w:rPr>
      </w:pPr>
      <w:r w:rsidRPr="00A6055E">
        <w:rPr>
          <w:rFonts w:ascii="Times New Roman" w:hAnsi="Times New Roman" w:cs="Times New Roman"/>
          <w:sz w:val="20"/>
          <w:szCs w:val="20"/>
        </w:rPr>
        <w:t>Instead of performing a 1 to 1 transformation of each RDD in the DStream</w:t>
      </w:r>
      <w:ins w:id="625" w:author="chotta-safe" w:date="2017-03-05T13:18:00Z">
        <w:r w:rsidR="003157AC">
          <w:rPr>
            <w:rFonts w:ascii="Times New Roman" w:hAnsi="Times New Roman" w:cs="Times New Roman"/>
            <w:sz w:val="20"/>
            <w:szCs w:val="20"/>
          </w:rPr>
          <w:t>,</w:t>
        </w:r>
      </w:ins>
      <w:del w:id="626" w:author="chotta-safe" w:date="2017-03-05T13:18:00Z">
        <w:r w:rsidRPr="00A6055E" w:rsidDel="003157AC">
          <w:rPr>
            <w:rFonts w:ascii="Times New Roman" w:hAnsi="Times New Roman" w:cs="Times New Roman"/>
            <w:sz w:val="20"/>
            <w:szCs w:val="20"/>
          </w:rPr>
          <w:delText xml:space="preserve">. </w:delText>
        </w:r>
      </w:del>
      <w:r w:rsidRPr="00A6055E">
        <w:rPr>
          <w:rFonts w:ascii="Times New Roman" w:hAnsi="Times New Roman" w:cs="Times New Roman"/>
          <w:sz w:val="20"/>
          <w:szCs w:val="20"/>
        </w:rPr>
        <w:t xml:space="preserve"> Spark streaming enable</w:t>
      </w:r>
      <w:ins w:id="627" w:author="chotta-safe" w:date="2017-03-05T13:18:00Z">
        <w:r w:rsidR="003157AC">
          <w:rPr>
            <w:rFonts w:ascii="Times New Roman" w:hAnsi="Times New Roman" w:cs="Times New Roman"/>
            <w:sz w:val="20"/>
            <w:szCs w:val="20"/>
          </w:rPr>
          <w:t>s</w:t>
        </w:r>
      </w:ins>
      <w:r w:rsidRPr="00A6055E">
        <w:rPr>
          <w:rFonts w:ascii="Times New Roman" w:hAnsi="Times New Roman" w:cs="Times New Roman"/>
          <w:sz w:val="20"/>
          <w:szCs w:val="20"/>
        </w:rPr>
        <w:t xml:space="preserve"> a sliding window operation by defining a WINDOW which groups consecutive RDDs along the time dimension.  There are 2 parameters that the window has defined.</w:t>
      </w:r>
    </w:p>
    <w:p w:rsidR="00A6055E" w:rsidRPr="00A6055E" w:rsidRDefault="00A6055E" w:rsidP="00A6055E">
      <w:pPr>
        <w:pStyle w:val="NoSpacing"/>
        <w:numPr>
          <w:ilvl w:val="0"/>
          <w:numId w:val="42"/>
        </w:numPr>
        <w:rPr>
          <w:rFonts w:ascii="Times New Roman" w:hAnsi="Times New Roman" w:cs="Times New Roman"/>
          <w:sz w:val="20"/>
          <w:szCs w:val="20"/>
        </w:rPr>
      </w:pPr>
      <w:r w:rsidRPr="00A6055E">
        <w:rPr>
          <w:rFonts w:ascii="Times New Roman" w:hAnsi="Times New Roman" w:cs="Times New Roman"/>
          <w:b/>
          <w:sz w:val="20"/>
          <w:szCs w:val="20"/>
        </w:rPr>
        <w:t>Window length</w:t>
      </w:r>
      <w:r w:rsidRPr="00A6055E">
        <w:rPr>
          <w:rFonts w:ascii="Times New Roman" w:hAnsi="Times New Roman" w:cs="Times New Roman"/>
          <w:sz w:val="20"/>
          <w:szCs w:val="20"/>
        </w:rPr>
        <w:t>: defines how many consecutive RDDs will be combined for performing the transformation.</w:t>
      </w:r>
    </w:p>
    <w:p w:rsidR="00B30D57" w:rsidRPr="0064412A" w:rsidRDefault="00A6055E" w:rsidP="0064412A">
      <w:pPr>
        <w:pStyle w:val="NoSpacing"/>
        <w:numPr>
          <w:ilvl w:val="0"/>
          <w:numId w:val="42"/>
        </w:numPr>
        <w:rPr>
          <w:rFonts w:ascii="Times New Roman" w:hAnsi="Times New Roman" w:cs="Times New Roman"/>
          <w:sz w:val="20"/>
          <w:szCs w:val="20"/>
        </w:rPr>
      </w:pPr>
      <w:r w:rsidRPr="00A6055E">
        <w:rPr>
          <w:rFonts w:ascii="Times New Roman" w:hAnsi="Times New Roman" w:cs="Times New Roman"/>
          <w:b/>
          <w:sz w:val="20"/>
          <w:szCs w:val="20"/>
        </w:rPr>
        <w:t>Slide interval</w:t>
      </w:r>
      <w:r w:rsidRPr="00A6055E">
        <w:rPr>
          <w:rFonts w:ascii="Times New Roman" w:hAnsi="Times New Roman" w:cs="Times New Roman"/>
          <w:sz w:val="20"/>
          <w:szCs w:val="20"/>
        </w:rPr>
        <w:t>: defines how many RDD will be skipped before the next transformation executes.</w:t>
      </w:r>
    </w:p>
    <w:p w:rsidR="00A6055E" w:rsidRDefault="00B30D57" w:rsidP="00A6055E">
      <w:pPr>
        <w:pStyle w:val="NoSpacing"/>
        <w:ind w:left="72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5168900" cy="3259458"/>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5168824" cy="3259410"/>
                    </a:xfrm>
                    <a:prstGeom prst="rect">
                      <a:avLst/>
                    </a:prstGeom>
                    <a:noFill/>
                    <a:ln w="9525">
                      <a:noFill/>
                      <a:miter lim="800000"/>
                      <a:headEnd/>
                      <a:tailEnd/>
                    </a:ln>
                  </pic:spPr>
                </pic:pic>
              </a:graphicData>
            </a:graphic>
          </wp:inline>
        </w:drawing>
      </w:r>
    </w:p>
    <w:p w:rsidR="00B30D57" w:rsidRPr="00A6055E" w:rsidRDefault="00B30D57" w:rsidP="00A6055E">
      <w:pPr>
        <w:pStyle w:val="NoSpacing"/>
        <w:ind w:left="720"/>
        <w:rPr>
          <w:rFonts w:ascii="Times New Roman" w:hAnsi="Times New Roman" w:cs="Times New Roman"/>
          <w:sz w:val="20"/>
          <w:szCs w:val="20"/>
        </w:rPr>
      </w:pPr>
      <w:r w:rsidRPr="00B30D57">
        <w:rPr>
          <w:rFonts w:ascii="Times New Roman" w:hAnsi="Times New Roman" w:cs="Times New Roman"/>
          <w:sz w:val="20"/>
          <w:szCs w:val="20"/>
        </w:rPr>
        <w:t>By providing a similar set of transformation operation</w:t>
      </w:r>
      <w:ins w:id="628" w:author="chotta-safe" w:date="2017-03-05T13:18:00Z">
        <w:r w:rsidR="003157AC">
          <w:rPr>
            <w:rFonts w:ascii="Times New Roman" w:hAnsi="Times New Roman" w:cs="Times New Roman"/>
            <w:sz w:val="20"/>
            <w:szCs w:val="20"/>
          </w:rPr>
          <w:t>s</w:t>
        </w:r>
      </w:ins>
      <w:r w:rsidRPr="00B30D57">
        <w:rPr>
          <w:rFonts w:ascii="Times New Roman" w:hAnsi="Times New Roman" w:cs="Times New Roman"/>
          <w:sz w:val="20"/>
          <w:szCs w:val="20"/>
        </w:rPr>
        <w:t xml:space="preserve"> for both RDD and DStream, Spark enable</w:t>
      </w:r>
      <w:ins w:id="629" w:author="chotta-safe" w:date="2017-03-05T13:18:00Z">
        <w:r w:rsidR="003157AC">
          <w:rPr>
            <w:rFonts w:ascii="Times New Roman" w:hAnsi="Times New Roman" w:cs="Times New Roman"/>
            <w:sz w:val="20"/>
            <w:szCs w:val="20"/>
          </w:rPr>
          <w:t>s</w:t>
        </w:r>
      </w:ins>
      <w:r w:rsidRPr="00B30D57">
        <w:rPr>
          <w:rFonts w:ascii="Times New Roman" w:hAnsi="Times New Roman" w:cs="Times New Roman"/>
          <w:sz w:val="20"/>
          <w:szCs w:val="20"/>
        </w:rPr>
        <w:t xml:space="preserve"> a unified programming paradigm across both batch and real-time processing, and hence reduce</w:t>
      </w:r>
      <w:ins w:id="630" w:author="chotta-safe" w:date="2017-03-05T13:19:00Z">
        <w:r w:rsidR="003157AC">
          <w:rPr>
            <w:rFonts w:ascii="Times New Roman" w:hAnsi="Times New Roman" w:cs="Times New Roman"/>
            <w:sz w:val="20"/>
            <w:szCs w:val="20"/>
          </w:rPr>
          <w:t>s</w:t>
        </w:r>
      </w:ins>
      <w:r w:rsidRPr="00B30D57">
        <w:rPr>
          <w:rFonts w:ascii="Times New Roman" w:hAnsi="Times New Roman" w:cs="Times New Roman"/>
          <w:sz w:val="20"/>
          <w:szCs w:val="20"/>
        </w:rPr>
        <w:t xml:space="preserve"> the corresponding development and maintenance cost.</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31" w:name="_Toc474089314"/>
      <w:r w:rsidRPr="00FD7A1A">
        <w:rPr>
          <w:rFonts w:ascii="Times New Roman" w:eastAsia="Times New Roman" w:hAnsi="Times New Roman" w:cs="Times New Roman"/>
          <w:sz w:val="20"/>
          <w:szCs w:val="20"/>
        </w:rPr>
        <w:t xml:space="preserve">Difference between </w:t>
      </w:r>
      <w:proofErr w:type="gramStart"/>
      <w:r w:rsidRPr="00FD7A1A">
        <w:rPr>
          <w:rFonts w:ascii="Times New Roman" w:eastAsia="Times New Roman" w:hAnsi="Times New Roman" w:cs="Times New Roman"/>
          <w:sz w:val="20"/>
          <w:szCs w:val="20"/>
        </w:rPr>
        <w:t>map(</w:t>
      </w:r>
      <w:proofErr w:type="gramEnd"/>
      <w:r w:rsidRPr="00FD7A1A">
        <w:rPr>
          <w:rFonts w:ascii="Times New Roman" w:eastAsia="Times New Roman" w:hAnsi="Times New Roman" w:cs="Times New Roman"/>
          <w:sz w:val="20"/>
          <w:szCs w:val="20"/>
        </w:rPr>
        <w:t>) and flatMap()?</w:t>
      </w:r>
      <w:bookmarkEnd w:id="631"/>
    </w:p>
    <w:p w:rsidR="000368C2" w:rsidRDefault="00730BAB" w:rsidP="00E618CC">
      <w:pPr>
        <w:pStyle w:val="normal0"/>
        <w:spacing w:before="307" w:after="307"/>
        <w:ind w:left="720"/>
        <w:jc w:val="both"/>
        <w:rPr>
          <w:rFonts w:ascii="Times New Roman" w:eastAsia="Times New Roman" w:hAnsi="Times New Roman" w:cs="Times New Roman"/>
          <w:sz w:val="20"/>
          <w:szCs w:val="20"/>
        </w:rPr>
      </w:pPr>
      <w:proofErr w:type="gramStart"/>
      <w:r w:rsidRPr="00FD7A1A">
        <w:rPr>
          <w:rFonts w:ascii="Times New Roman" w:eastAsia="Times New Roman" w:hAnsi="Times New Roman" w:cs="Times New Roman"/>
          <w:sz w:val="20"/>
          <w:szCs w:val="20"/>
        </w:rPr>
        <w:t>flatMap</w:t>
      </w:r>
      <w:proofErr w:type="gramEnd"/>
      <w:r w:rsidRPr="00FD7A1A">
        <w:rPr>
          <w:rFonts w:ascii="Times New Roman" w:eastAsia="Times New Roman" w:hAnsi="Times New Roman" w:cs="Times New Roman"/>
          <w:sz w:val="20"/>
          <w:szCs w:val="20"/>
        </w:rPr>
        <w:t xml:space="preserve"> = map + flatten. </w:t>
      </w:r>
      <w:r w:rsidR="00905092" w:rsidRPr="00FD7A1A">
        <w:rPr>
          <w:rFonts w:ascii="Times New Roman" w:eastAsia="Times New Roman" w:hAnsi="Times New Roman" w:cs="Times New Roman"/>
          <w:sz w:val="20"/>
          <w:szCs w:val="20"/>
        </w:rPr>
        <w:t>M</w:t>
      </w:r>
      <w:r w:rsidRPr="00FD7A1A">
        <w:rPr>
          <w:rFonts w:ascii="Times New Roman" w:eastAsia="Times New Roman" w:hAnsi="Times New Roman" w:cs="Times New Roman"/>
          <w:sz w:val="20"/>
          <w:szCs w:val="20"/>
        </w:rPr>
        <w:t xml:space="preserve">ap expresses a one-to-one transformation that transforms each element of a collection (like an RDD) into one element of the resulting collection. </w:t>
      </w:r>
      <w:proofErr w:type="gramStart"/>
      <w:r w:rsidRPr="00FD7A1A">
        <w:rPr>
          <w:rFonts w:ascii="Times New Roman" w:eastAsia="Times New Roman" w:hAnsi="Times New Roman" w:cs="Times New Roman"/>
          <w:sz w:val="20"/>
          <w:szCs w:val="20"/>
        </w:rPr>
        <w:t>flatMap</w:t>
      </w:r>
      <w:proofErr w:type="gramEnd"/>
      <w:r w:rsidRPr="00FD7A1A">
        <w:rPr>
          <w:rFonts w:ascii="Times New Roman" w:eastAsia="Times New Roman" w:hAnsi="Times New Roman" w:cs="Times New Roman"/>
          <w:sz w:val="20"/>
          <w:szCs w:val="20"/>
        </w:rPr>
        <w:t xml:space="preserve"> expresses a one-to-many transformation that transforms each element to 0 or more elements</w:t>
      </w:r>
      <w:r w:rsidR="00905092" w:rsidRPr="00FD7A1A">
        <w:rPr>
          <w:rFonts w:ascii="Times New Roman" w:eastAsia="Times New Roman" w:hAnsi="Times New Roman" w:cs="Times New Roman"/>
          <w:sz w:val="20"/>
          <w:szCs w:val="20"/>
        </w:rPr>
        <w:t xml:space="preserve">. </w:t>
      </w:r>
      <w:r w:rsidR="00CC3160" w:rsidRPr="00FD7A1A">
        <w:rPr>
          <w:rFonts w:ascii="Times New Roman" w:eastAsia="Times New Roman" w:hAnsi="Times New Roman" w:cs="Times New Roman"/>
          <w:sz w:val="20"/>
          <w:szCs w:val="20"/>
        </w:rPr>
        <w:t xml:space="preserve">The </w:t>
      </w:r>
      <w:proofErr w:type="gramStart"/>
      <w:r w:rsidR="00CC3160" w:rsidRPr="00FD7A1A">
        <w:rPr>
          <w:rFonts w:ascii="Times New Roman" w:eastAsia="Times New Roman" w:hAnsi="Times New Roman" w:cs="Times New Roman"/>
          <w:sz w:val="20"/>
          <w:szCs w:val="20"/>
        </w:rPr>
        <w:t>map(</w:t>
      </w:r>
      <w:proofErr w:type="gramEnd"/>
      <w:r w:rsidR="00CC3160" w:rsidRPr="00FD7A1A">
        <w:rPr>
          <w:rFonts w:ascii="Times New Roman" w:eastAsia="Times New Roman" w:hAnsi="Times New Roman" w:cs="Times New Roman"/>
          <w:sz w:val="20"/>
          <w:szCs w:val="20"/>
        </w:rPr>
        <w:t>) transformation takes in a function and applies it to each element in the RDD with the result of the function being the new value of each element in the resulting RDD. </w:t>
      </w:r>
    </w:p>
    <w:p w:rsidR="00B30D57" w:rsidRDefault="00B30D57" w:rsidP="00E618CC">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Example: </w:t>
      </w:r>
      <w:hyperlink r:id="rId65" w:history="1">
        <w:r w:rsidRPr="00B30D57">
          <w:rPr>
            <w:rStyle w:val="Hyperlink"/>
            <w:rFonts w:ascii="Times New Roman" w:eastAsia="Times New Roman" w:hAnsi="Times New Roman" w:cs="Times New Roman"/>
            <w:sz w:val="20"/>
            <w:szCs w:val="20"/>
          </w:rPr>
          <w:t>Ref</w:t>
        </w:r>
      </w:hyperlink>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4788"/>
      </w:tblGrid>
      <w:tr w:rsidR="00B30D57" w:rsidTr="00300F22">
        <w:tc>
          <w:tcPr>
            <w:tcW w:w="5508" w:type="dxa"/>
          </w:tcPr>
          <w:p w:rsidR="00B30D57" w:rsidRDefault="00B30D57" w:rsidP="00E618CC">
            <w:pPr>
              <w:pStyle w:val="normal0"/>
              <w:spacing w:before="307" w:after="307"/>
              <w:jc w:val="both"/>
              <w:rPr>
                <w:rFonts w:ascii="Times New Roman" w:eastAsia="Times New Roman" w:hAnsi="Times New Roman" w:cs="Times New Roman"/>
                <w:sz w:val="20"/>
                <w:szCs w:val="20"/>
              </w:rPr>
            </w:pPr>
            <w:r w:rsidRPr="00B30D57">
              <w:rPr>
                <w:rFonts w:ascii="Times New Roman" w:eastAsia="Times New Roman" w:hAnsi="Times New Roman" w:cs="Times New Roman"/>
                <w:noProof/>
                <w:sz w:val="20"/>
                <w:szCs w:val="20"/>
              </w:rPr>
              <w:lastRenderedPageBreak/>
              <w:drawing>
                <wp:inline distT="0" distB="0" distL="0" distR="0">
                  <wp:extent cx="3076036" cy="259715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081753" cy="2601977"/>
                          </a:xfrm>
                          <a:prstGeom prst="rect">
                            <a:avLst/>
                          </a:prstGeom>
                          <a:noFill/>
                          <a:ln w="9525">
                            <a:noFill/>
                            <a:miter lim="800000"/>
                            <a:headEnd/>
                            <a:tailEnd/>
                          </a:ln>
                        </pic:spPr>
                      </pic:pic>
                    </a:graphicData>
                  </a:graphic>
                </wp:inline>
              </w:drawing>
            </w:r>
          </w:p>
        </w:tc>
        <w:tc>
          <w:tcPr>
            <w:tcW w:w="4788" w:type="dxa"/>
          </w:tcPr>
          <w:p w:rsidR="00B30D57" w:rsidRDefault="00B30D57" w:rsidP="00E618CC">
            <w:pPr>
              <w:pStyle w:val="normal0"/>
              <w:spacing w:before="307" w:after="307"/>
              <w:jc w:val="both"/>
              <w:rPr>
                <w:rFonts w:ascii="Times New Roman" w:eastAsia="Times New Roman" w:hAnsi="Times New Roman" w:cs="Times New Roman"/>
                <w:sz w:val="20"/>
                <w:szCs w:val="20"/>
              </w:rPr>
            </w:pPr>
            <w:r w:rsidRPr="00B30D57">
              <w:rPr>
                <w:rFonts w:ascii="Times New Roman" w:eastAsia="Times New Roman" w:hAnsi="Times New Roman" w:cs="Times New Roman"/>
                <w:sz w:val="20"/>
                <w:szCs w:val="20"/>
              </w:rPr>
              <w:t xml:space="preserve">The </w:t>
            </w:r>
            <w:r w:rsidRPr="00B30D57">
              <w:rPr>
                <w:rFonts w:ascii="Times New Roman" w:eastAsia="Times New Roman" w:hAnsi="Times New Roman" w:cs="Times New Roman"/>
                <w:b/>
                <w:sz w:val="20"/>
                <w:szCs w:val="20"/>
              </w:rPr>
              <w:t>flatMap</w:t>
            </w:r>
            <w:r w:rsidRPr="00B30D57">
              <w:rPr>
                <w:rFonts w:ascii="Times New Roman" w:eastAsia="Times New Roman" w:hAnsi="Times New Roman" w:cs="Times New Roman"/>
                <w:sz w:val="20"/>
                <w:szCs w:val="20"/>
              </w:rPr>
              <w:t xml:space="preserve"> function takes the input file that is returned by the sc.textFile function that returns the lines of the file. This flatMap does two things it applies the lambda function to each line, creating a list of space separated words. Then the second thing flatMap does by default is flatten</w:t>
            </w:r>
            <w:del w:id="632" w:author="chotta-safe" w:date="2017-03-05T13:20:00Z">
              <w:r w:rsidRPr="00B30D57" w:rsidDel="003157AC">
                <w:rPr>
                  <w:rFonts w:ascii="Times New Roman" w:eastAsia="Times New Roman" w:hAnsi="Times New Roman" w:cs="Times New Roman"/>
                  <w:sz w:val="20"/>
                  <w:szCs w:val="20"/>
                </w:rPr>
                <w:delText>ing</w:delText>
              </w:r>
            </w:del>
            <w:r w:rsidRPr="00B30D57">
              <w:rPr>
                <w:rFonts w:ascii="Times New Roman" w:eastAsia="Times New Roman" w:hAnsi="Times New Roman" w:cs="Times New Roman"/>
                <w:sz w:val="20"/>
                <w:szCs w:val="20"/>
              </w:rPr>
              <w:t xml:space="preserve"> the list of lists, meaning that [[w1,w2],[w2,w3]] becomes [w1,w2,w2,w3]</w:t>
            </w:r>
          </w:p>
          <w:p w:rsidR="00B30D57" w:rsidRDefault="00B30D57" w:rsidP="00E618CC">
            <w:pPr>
              <w:pStyle w:val="normal0"/>
              <w:spacing w:before="307" w:after="3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r w:rsidRPr="00B30D57">
              <w:rPr>
                <w:rFonts w:ascii="Times New Roman" w:eastAsia="Times New Roman" w:hAnsi="Times New Roman" w:cs="Times New Roman"/>
                <w:b/>
                <w:sz w:val="20"/>
                <w:szCs w:val="20"/>
              </w:rPr>
              <w:t>map</w:t>
            </w:r>
            <w:r w:rsidRPr="00B30D57">
              <w:rPr>
                <w:rFonts w:ascii="Times New Roman" w:eastAsia="Times New Roman" w:hAnsi="Times New Roman" w:cs="Times New Roman"/>
                <w:sz w:val="20"/>
                <w:szCs w:val="20"/>
              </w:rPr>
              <w:t xml:space="preserve"> function is applied to the resulting RDD that is produced by flatMap. The map operation applies the lambda function provided to each element in the RDD. Here each element is a word in the list of words RDD and the map produces a pair for each word composed of the word as the key and the initial count as of that word as 1.</w:t>
            </w:r>
          </w:p>
        </w:tc>
      </w:tr>
    </w:tbl>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33" w:name="_Toc474089315"/>
      <w:r w:rsidRPr="00FD7A1A">
        <w:rPr>
          <w:rFonts w:ascii="Times New Roman" w:eastAsia="Times New Roman" w:hAnsi="Times New Roman" w:cs="Times New Roman"/>
          <w:sz w:val="20"/>
          <w:szCs w:val="20"/>
        </w:rPr>
        <w:t xml:space="preserve">What is </w:t>
      </w:r>
      <w:proofErr w:type="gramStart"/>
      <w:r w:rsidRPr="00FD7A1A">
        <w:rPr>
          <w:rFonts w:ascii="Times New Roman" w:eastAsia="Times New Roman" w:hAnsi="Times New Roman" w:cs="Times New Roman"/>
          <w:sz w:val="20"/>
          <w:szCs w:val="20"/>
        </w:rPr>
        <w:t>reduce(</w:t>
      </w:r>
      <w:proofErr w:type="gramEnd"/>
      <w:r w:rsidRPr="00FD7A1A">
        <w:rPr>
          <w:rFonts w:ascii="Times New Roman" w:eastAsia="Times New Roman" w:hAnsi="Times New Roman" w:cs="Times New Roman"/>
          <w:sz w:val="20"/>
          <w:szCs w:val="20"/>
        </w:rPr>
        <w:t>) action</w:t>
      </w:r>
      <w:r w:rsidR="00113F57">
        <w:rPr>
          <w:rFonts w:ascii="Times New Roman" w:eastAsia="Times New Roman" w:hAnsi="Times New Roman" w:cs="Times New Roman"/>
          <w:sz w:val="20"/>
          <w:szCs w:val="20"/>
        </w:rPr>
        <w:t xml:space="preserve">, </w:t>
      </w:r>
      <w:r w:rsidR="00113F57" w:rsidRPr="00113F57">
        <w:rPr>
          <w:rFonts w:ascii="Times New Roman" w:eastAsia="Times New Roman" w:hAnsi="Times New Roman" w:cs="Times New Roman"/>
          <w:sz w:val="20"/>
          <w:szCs w:val="20"/>
        </w:rPr>
        <w:t>Is there any difference between reduce() and reduceByKey()?</w:t>
      </w:r>
      <w:bookmarkEnd w:id="633"/>
    </w:p>
    <w:p w:rsidR="00905092" w:rsidRPr="00FD7A1A" w:rsidRDefault="00113F57" w:rsidP="00905092">
      <w:pPr>
        <w:pStyle w:val="normal0"/>
        <w:spacing w:before="307" w:after="307"/>
        <w:ind w:left="720"/>
        <w:jc w:val="both"/>
        <w:rPr>
          <w:rFonts w:ascii="Times New Roman" w:eastAsia="Times New Roman" w:hAnsi="Times New Roman" w:cs="Times New Roman"/>
          <w:sz w:val="20"/>
          <w:szCs w:val="20"/>
        </w:rPr>
      </w:pPr>
      <w:proofErr w:type="gramStart"/>
      <w:r w:rsidRPr="00113F57">
        <w:rPr>
          <w:rFonts w:ascii="Times New Roman" w:eastAsia="Times New Roman" w:hAnsi="Times New Roman" w:cs="Times New Roman"/>
          <w:b/>
          <w:sz w:val="20"/>
          <w:szCs w:val="20"/>
        </w:rPr>
        <w:t>Reduce(</w:t>
      </w:r>
      <w:proofErr w:type="gramEnd"/>
      <w:r w:rsidRPr="00113F57">
        <w:rPr>
          <w:rFonts w:ascii="Times New Roman" w:eastAsia="Times New Roman" w:hAnsi="Times New Roman" w:cs="Times New Roman"/>
          <w:b/>
          <w:sz w:val="20"/>
          <w:szCs w:val="20"/>
        </w:rPr>
        <w:t>):</w:t>
      </w:r>
      <w:r>
        <w:rPr>
          <w:rFonts w:ascii="Times New Roman" w:eastAsia="Times New Roman" w:hAnsi="Times New Roman" w:cs="Times New Roman"/>
          <w:sz w:val="20"/>
          <w:szCs w:val="20"/>
        </w:rPr>
        <w:t xml:space="preserve"> </w:t>
      </w:r>
      <w:r w:rsidR="00CC3160" w:rsidRPr="00FD7A1A">
        <w:rPr>
          <w:rFonts w:ascii="Times New Roman" w:eastAsia="Times New Roman" w:hAnsi="Times New Roman" w:cs="Times New Roman"/>
          <w:sz w:val="20"/>
          <w:szCs w:val="20"/>
        </w:rPr>
        <w:t xml:space="preserve">It takes a function that operates on two elements of the type in your RDD and returns a new element of the same type. </w:t>
      </w:r>
      <w:r w:rsidR="00905092" w:rsidRPr="00FD7A1A">
        <w:rPr>
          <w:rFonts w:ascii="Times New Roman" w:eastAsia="Times New Roman" w:hAnsi="Times New Roman" w:cs="Times New Roman"/>
          <w:sz w:val="20"/>
          <w:szCs w:val="20"/>
        </w:rPr>
        <w:t>It is a wide operation as it is shuffling data from multiple partitions and reduces to a single value</w:t>
      </w:r>
    </w:p>
    <w:p w:rsidR="00905092" w:rsidRPr="00FD7A1A" w:rsidRDefault="00905092" w:rsidP="00905092">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It accepts a Commutative</w:t>
      </w:r>
      <w:r w:rsidR="008D508F">
        <w:rPr>
          <w:rFonts w:ascii="Times New Roman" w:eastAsia="Times New Roman" w:hAnsi="Times New Roman" w:cs="Times New Roman"/>
          <w:sz w:val="20"/>
          <w:szCs w:val="20"/>
        </w:rPr>
        <w:t xml:space="preserve"> (</w:t>
      </w:r>
      <w:r w:rsidR="008D508F" w:rsidRPr="008D508F">
        <w:rPr>
          <w:rFonts w:ascii="Times New Roman" w:eastAsia="Times New Roman" w:hAnsi="Times New Roman" w:cs="Times New Roman"/>
          <w:sz w:val="20"/>
          <w:szCs w:val="20"/>
        </w:rPr>
        <w:t>f(x, y) = f(y, x)</w:t>
      </w:r>
      <w:r w:rsidR="008D508F">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and </w:t>
      </w:r>
      <w:proofErr w:type="gramStart"/>
      <w:r w:rsidRPr="00FD7A1A">
        <w:rPr>
          <w:rFonts w:ascii="Times New Roman" w:eastAsia="Times New Roman" w:hAnsi="Times New Roman" w:cs="Times New Roman"/>
          <w:sz w:val="20"/>
          <w:szCs w:val="20"/>
        </w:rPr>
        <w:t>Associative</w:t>
      </w:r>
      <w:r w:rsidR="008D508F">
        <w:rPr>
          <w:rFonts w:ascii="Times New Roman" w:eastAsia="Times New Roman" w:hAnsi="Times New Roman" w:cs="Times New Roman"/>
          <w:sz w:val="20"/>
          <w:szCs w:val="20"/>
        </w:rPr>
        <w:t>(</w:t>
      </w:r>
      <w:proofErr w:type="gramEnd"/>
      <w:r w:rsidR="008D508F" w:rsidRPr="008D508F">
        <w:rPr>
          <w:rFonts w:ascii="Times New Roman" w:eastAsia="Times New Roman" w:hAnsi="Times New Roman" w:cs="Times New Roman"/>
          <w:sz w:val="20"/>
          <w:szCs w:val="20"/>
        </w:rPr>
        <w:t>f(f(x, y), z) = f(f(x, z), y) = f(f(y, z), x)</w:t>
      </w:r>
      <w:r w:rsidR="008D508F">
        <w:rPr>
          <w:rFonts w:ascii="Times New Roman" w:eastAsia="Times New Roman" w:hAnsi="Times New Roman" w:cs="Times New Roman"/>
          <w:sz w:val="20"/>
          <w:szCs w:val="20"/>
        </w:rPr>
        <w:t>)</w:t>
      </w:r>
      <w:r w:rsidRPr="00FD7A1A">
        <w:rPr>
          <w:rFonts w:ascii="Times New Roman" w:eastAsia="Times New Roman" w:hAnsi="Times New Roman" w:cs="Times New Roman"/>
          <w:sz w:val="20"/>
          <w:szCs w:val="20"/>
        </w:rPr>
        <w:t xml:space="preserve"> function as an argument</w:t>
      </w:r>
    </w:p>
    <w:p w:rsidR="00905092" w:rsidRPr="00FD7A1A" w:rsidRDefault="00905092" w:rsidP="00905092">
      <w:pPr>
        <w:pStyle w:val="normal0"/>
        <w:numPr>
          <w:ilvl w:val="0"/>
          <w:numId w:val="18"/>
        </w:numPr>
        <w:spacing w:before="307" w:after="307"/>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parameter function should have two arguments of the same data type</w:t>
      </w:r>
    </w:p>
    <w:p w:rsidR="00905092" w:rsidRPr="00FD7A1A" w:rsidRDefault="00905092" w:rsidP="00905092">
      <w:pPr>
        <w:pStyle w:val="normal0"/>
        <w:numPr>
          <w:ilvl w:val="0"/>
          <w:numId w:val="18"/>
        </w:numPr>
        <w:spacing w:before="307" w:after="307"/>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return type of the function also must be same as argument types</w:t>
      </w:r>
    </w:p>
    <w:p w:rsidR="000368C2" w:rsidRDefault="00CC3160"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 simple example of such a function is +, which we can use to sum our RDD. With </w:t>
      </w:r>
      <w:proofErr w:type="gramStart"/>
      <w:r w:rsidRPr="00FD7A1A">
        <w:rPr>
          <w:rFonts w:ascii="Times New Roman" w:eastAsia="Times New Roman" w:hAnsi="Times New Roman" w:cs="Times New Roman"/>
          <w:sz w:val="20"/>
          <w:szCs w:val="20"/>
        </w:rPr>
        <w:t>reduce(</w:t>
      </w:r>
      <w:proofErr w:type="gramEnd"/>
      <w:r w:rsidRPr="00FD7A1A">
        <w:rPr>
          <w:rFonts w:ascii="Times New Roman" w:eastAsia="Times New Roman" w:hAnsi="Times New Roman" w:cs="Times New Roman"/>
          <w:sz w:val="20"/>
          <w:szCs w:val="20"/>
        </w:rPr>
        <w:t>), we can easily sum the elements of our RDD, count the number of elements, and perform other types of aggregations.</w:t>
      </w:r>
      <w:r w:rsidR="00905092" w:rsidRPr="00FD7A1A">
        <w:rPr>
          <w:rFonts w:ascii="Times New Roman" w:eastAsia="Times New Roman" w:hAnsi="Times New Roman" w:cs="Times New Roman"/>
          <w:sz w:val="20"/>
          <w:szCs w:val="20"/>
        </w:rPr>
        <w:t xml:space="preserve"> </w:t>
      </w:r>
      <w:proofErr w:type="gramStart"/>
      <w:r w:rsidR="00905092" w:rsidRPr="00FD7A1A">
        <w:rPr>
          <w:rFonts w:ascii="Times New Roman" w:eastAsia="Times New Roman" w:hAnsi="Times New Roman" w:cs="Times New Roman"/>
          <w:sz w:val="20"/>
          <w:szCs w:val="20"/>
        </w:rPr>
        <w:t>fold(</w:t>
      </w:r>
      <w:proofErr w:type="gramEnd"/>
      <w:r w:rsidR="00905092" w:rsidRPr="00FD7A1A">
        <w:rPr>
          <w:rFonts w:ascii="Times New Roman" w:eastAsia="Times New Roman" w:hAnsi="Times New Roman" w:cs="Times New Roman"/>
          <w:sz w:val="20"/>
          <w:szCs w:val="20"/>
        </w:rPr>
        <w:t>) is similar to reduce except that it takes an ‘Zero value‘ which will be used in the initial call on each Partition.</w:t>
      </w:r>
    </w:p>
    <w:p w:rsidR="00113F57" w:rsidRPr="006F28BF" w:rsidRDefault="00113F57" w:rsidP="006F28BF">
      <w:pPr>
        <w:pStyle w:val="NoSpacing"/>
        <w:numPr>
          <w:ilvl w:val="0"/>
          <w:numId w:val="40"/>
        </w:numPr>
        <w:rPr>
          <w:rFonts w:ascii="Times New Roman" w:hAnsi="Times New Roman" w:cs="Times New Roman"/>
          <w:sz w:val="20"/>
          <w:szCs w:val="20"/>
        </w:rPr>
      </w:pPr>
      <w:proofErr w:type="gramStart"/>
      <w:r w:rsidRPr="006F28BF">
        <w:rPr>
          <w:rFonts w:ascii="Times New Roman" w:hAnsi="Times New Roman" w:cs="Times New Roman"/>
          <w:sz w:val="20"/>
          <w:szCs w:val="20"/>
        </w:rPr>
        <w:t>reduceByKey(</w:t>
      </w:r>
      <w:proofErr w:type="gramEnd"/>
      <w:r w:rsidRPr="006F28BF">
        <w:rPr>
          <w:rFonts w:ascii="Times New Roman" w:hAnsi="Times New Roman" w:cs="Times New Roman"/>
          <w:sz w:val="20"/>
          <w:szCs w:val="20"/>
        </w:rPr>
        <w:t>) returns an RDD which is just another level/state in the DAG, therefore is a transformation.</w:t>
      </w:r>
    </w:p>
    <w:p w:rsidR="00113F57" w:rsidRPr="006F28BF" w:rsidRDefault="00113F57" w:rsidP="006F28BF">
      <w:pPr>
        <w:pStyle w:val="NoSpacing"/>
        <w:numPr>
          <w:ilvl w:val="0"/>
          <w:numId w:val="40"/>
        </w:numPr>
        <w:rPr>
          <w:rFonts w:ascii="Times New Roman" w:hAnsi="Times New Roman" w:cs="Times New Roman"/>
          <w:sz w:val="20"/>
          <w:szCs w:val="20"/>
        </w:rPr>
      </w:pPr>
      <w:proofErr w:type="gramStart"/>
      <w:r w:rsidRPr="006F28BF">
        <w:rPr>
          <w:rFonts w:ascii="Times New Roman" w:hAnsi="Times New Roman" w:cs="Times New Roman"/>
          <w:sz w:val="20"/>
          <w:szCs w:val="20"/>
        </w:rPr>
        <w:t>reduceByKey(</w:t>
      </w:r>
      <w:proofErr w:type="gramEnd"/>
      <w:r w:rsidRPr="006F28BF">
        <w:rPr>
          <w:rFonts w:ascii="Times New Roman" w:hAnsi="Times New Roman" w:cs="Times New Roman"/>
          <w:sz w:val="20"/>
          <w:szCs w:val="20"/>
        </w:rPr>
        <w:t xml:space="preserve">) is a function that operates on an RDD of key-value pairs. </w:t>
      </w:r>
    </w:p>
    <w:p w:rsidR="00113F57" w:rsidRPr="006F28BF" w:rsidRDefault="00113F57" w:rsidP="006F28BF">
      <w:pPr>
        <w:pStyle w:val="NoSpacing"/>
        <w:numPr>
          <w:ilvl w:val="0"/>
          <w:numId w:val="40"/>
        </w:numPr>
        <w:rPr>
          <w:rFonts w:ascii="Times New Roman" w:hAnsi="Times New Roman" w:cs="Times New Roman"/>
          <w:sz w:val="20"/>
          <w:szCs w:val="20"/>
        </w:rPr>
      </w:pPr>
      <w:proofErr w:type="gramStart"/>
      <w:r w:rsidRPr="006F28BF">
        <w:rPr>
          <w:rFonts w:ascii="Times New Roman" w:hAnsi="Times New Roman" w:cs="Times New Roman"/>
          <w:sz w:val="20"/>
          <w:szCs w:val="20"/>
        </w:rPr>
        <w:t>reduce(</w:t>
      </w:r>
      <w:proofErr w:type="gramEnd"/>
      <w:r w:rsidRPr="006F28BF">
        <w:rPr>
          <w:rFonts w:ascii="Times New Roman" w:hAnsi="Times New Roman" w:cs="Times New Roman"/>
          <w:sz w:val="20"/>
          <w:szCs w:val="20"/>
        </w:rPr>
        <w:t>) function is a member of RDD[T] class while reduceByKey() is a member of the PairRDDFunctions[K, V] class.</w:t>
      </w:r>
    </w:p>
    <w:p w:rsidR="004248FF" w:rsidRDefault="004248FF" w:rsidP="004248FF">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34" w:name="_Toc474089316"/>
      <w:r>
        <w:rPr>
          <w:rFonts w:ascii="Times New Roman" w:eastAsia="Times New Roman" w:hAnsi="Times New Roman" w:cs="Times New Roman"/>
          <w:sz w:val="20"/>
          <w:szCs w:val="20"/>
        </w:rPr>
        <w:t xml:space="preserve">What is the disadvantage of </w:t>
      </w:r>
      <w:ins w:id="635" w:author="chotta-safe" w:date="2017-03-05T13:21:00Z">
        <w:r w:rsidR="003157AC">
          <w:rPr>
            <w:rFonts w:ascii="Times New Roman" w:eastAsia="Times New Roman" w:hAnsi="Times New Roman" w:cs="Times New Roman"/>
            <w:sz w:val="20"/>
            <w:szCs w:val="20"/>
          </w:rPr>
          <w:t>r</w:t>
        </w:r>
      </w:ins>
      <w:del w:id="636" w:author="chotta-safe" w:date="2017-03-05T13:21:00Z">
        <w:r w:rsidDel="003157AC">
          <w:rPr>
            <w:rFonts w:ascii="Times New Roman" w:eastAsia="Times New Roman" w:hAnsi="Times New Roman" w:cs="Times New Roman"/>
            <w:sz w:val="20"/>
            <w:szCs w:val="20"/>
          </w:rPr>
          <w:delText>R</w:delText>
        </w:r>
      </w:del>
      <w:proofErr w:type="gramStart"/>
      <w:r>
        <w:rPr>
          <w:rFonts w:ascii="Times New Roman" w:eastAsia="Times New Roman" w:hAnsi="Times New Roman" w:cs="Times New Roman"/>
          <w:sz w:val="20"/>
          <w:szCs w:val="20"/>
        </w:rPr>
        <w:t>educe(</w:t>
      </w:r>
      <w:proofErr w:type="gramEnd"/>
      <w:r>
        <w:rPr>
          <w:rFonts w:ascii="Times New Roman" w:eastAsia="Times New Roman" w:hAnsi="Times New Roman" w:cs="Times New Roman"/>
          <w:sz w:val="20"/>
          <w:szCs w:val="20"/>
        </w:rPr>
        <w:t>) action and how can we overcome this limitation?</w:t>
      </w:r>
      <w:bookmarkEnd w:id="634"/>
    </w:p>
    <w:p w:rsidR="004248FF" w:rsidRPr="00113F57" w:rsidRDefault="004248FF" w:rsidP="004248FF">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both </w:t>
      </w:r>
      <w:proofErr w:type="gramStart"/>
      <w:r>
        <w:rPr>
          <w:rFonts w:ascii="Times New Roman" w:eastAsia="Times New Roman" w:hAnsi="Times New Roman" w:cs="Times New Roman"/>
          <w:sz w:val="20"/>
          <w:szCs w:val="20"/>
        </w:rPr>
        <w:t>reduce(</w:t>
      </w:r>
      <w:proofErr w:type="gramEnd"/>
      <w:r>
        <w:rPr>
          <w:rFonts w:ascii="Times New Roman" w:eastAsia="Times New Roman" w:hAnsi="Times New Roman" w:cs="Times New Roman"/>
          <w:sz w:val="20"/>
          <w:szCs w:val="20"/>
        </w:rPr>
        <w:t>) &amp; fold()</w:t>
      </w:r>
      <w:r w:rsidRPr="004248FF">
        <w:rPr>
          <w:rFonts w:ascii="Times New Roman" w:eastAsia="Times New Roman" w:hAnsi="Times New Roman" w:cs="Times New Roman"/>
          <w:sz w:val="20"/>
          <w:szCs w:val="20"/>
        </w:rPr>
        <w:t xml:space="preserve">, the return type should be the same as the RDD element type. </w:t>
      </w:r>
      <w:proofErr w:type="gramStart"/>
      <w:r w:rsidRPr="004248FF">
        <w:rPr>
          <w:rFonts w:ascii="Times New Roman" w:eastAsia="Times New Roman" w:hAnsi="Times New Roman" w:cs="Times New Roman"/>
          <w:sz w:val="20"/>
          <w:szCs w:val="20"/>
        </w:rPr>
        <w:t>aggregate(</w:t>
      </w:r>
      <w:proofErr w:type="gramEnd"/>
      <w:r w:rsidRPr="004248FF">
        <w:rPr>
          <w:rFonts w:ascii="Times New Roman" w:eastAsia="Times New Roman" w:hAnsi="Times New Roman" w:cs="Times New Roman"/>
          <w:sz w:val="20"/>
          <w:szCs w:val="20"/>
        </w:rPr>
        <w:t xml:space="preserve">) function can be used to avoid this limitation. </w:t>
      </w:r>
      <w:proofErr w:type="gramStart"/>
      <w:r w:rsidRPr="004248FF">
        <w:rPr>
          <w:rFonts w:ascii="Times New Roman" w:eastAsia="Times New Roman" w:hAnsi="Times New Roman" w:cs="Times New Roman"/>
          <w:sz w:val="20"/>
          <w:szCs w:val="20"/>
        </w:rPr>
        <w:t>foldByKey(</w:t>
      </w:r>
      <w:proofErr w:type="gramEnd"/>
      <w:r w:rsidRPr="004248FF">
        <w:rPr>
          <w:rFonts w:ascii="Times New Roman" w:eastAsia="Times New Roman" w:hAnsi="Times New Roman" w:cs="Times New Roman"/>
          <w:sz w:val="20"/>
          <w:szCs w:val="20"/>
        </w:rPr>
        <w:t>) is very similar to fold() except that it operates on a Pair RDD</w:t>
      </w:r>
      <w:r>
        <w:rPr>
          <w:rFonts w:ascii="Times New Roman" w:eastAsia="Times New Roman" w:hAnsi="Times New Roman" w:cs="Times New Roman"/>
          <w:sz w:val="20"/>
          <w:szCs w:val="20"/>
        </w:rPr>
        <w:t xml:space="preserve"> </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37" w:name="_Toc474089317"/>
      <w:r w:rsidRPr="00FD7A1A">
        <w:rPr>
          <w:rFonts w:ascii="Times New Roman" w:eastAsia="Times New Roman" w:hAnsi="Times New Roman" w:cs="Times New Roman"/>
          <w:sz w:val="20"/>
          <w:szCs w:val="20"/>
        </w:rPr>
        <w:t>What are Accumulators</w:t>
      </w:r>
      <w:r w:rsidR="00905092" w:rsidRPr="00FD7A1A">
        <w:rPr>
          <w:rFonts w:ascii="Times New Roman" w:eastAsia="Times New Roman" w:hAnsi="Times New Roman" w:cs="Times New Roman"/>
          <w:sz w:val="20"/>
          <w:szCs w:val="20"/>
        </w:rPr>
        <w:t xml:space="preserve"> and </w:t>
      </w:r>
      <w:del w:id="638" w:author="chotta-safe" w:date="2017-03-05T13:21:00Z">
        <w:r w:rsidR="00905092" w:rsidRPr="00FD7A1A" w:rsidDel="003157AC">
          <w:rPr>
            <w:rFonts w:ascii="Times New Roman" w:eastAsia="Times New Roman" w:hAnsi="Times New Roman" w:cs="Times New Roman"/>
            <w:sz w:val="20"/>
            <w:szCs w:val="20"/>
          </w:rPr>
          <w:delText>When</w:delText>
        </w:r>
      </w:del>
      <w:ins w:id="639" w:author="chotta-safe" w:date="2017-03-05T13:21:00Z">
        <w:r w:rsidR="003157AC" w:rsidRPr="00FD7A1A">
          <w:rPr>
            <w:rFonts w:ascii="Times New Roman" w:eastAsia="Times New Roman" w:hAnsi="Times New Roman" w:cs="Times New Roman"/>
            <w:sz w:val="20"/>
            <w:szCs w:val="20"/>
          </w:rPr>
          <w:t>when</w:t>
        </w:r>
      </w:ins>
      <w:r w:rsidR="00905092" w:rsidRPr="00FD7A1A">
        <w:rPr>
          <w:rFonts w:ascii="Times New Roman" w:eastAsia="Times New Roman" w:hAnsi="Times New Roman" w:cs="Times New Roman"/>
          <w:sz w:val="20"/>
          <w:szCs w:val="20"/>
        </w:rPr>
        <w:t xml:space="preserve"> are accumulators </w:t>
      </w:r>
      <w:r w:rsidR="00905092" w:rsidRPr="00EF0BB8">
        <w:rPr>
          <w:rFonts w:ascii="Times New Roman" w:eastAsia="Times New Roman" w:hAnsi="Times New Roman" w:cs="Times New Roman"/>
          <w:sz w:val="20"/>
          <w:szCs w:val="20"/>
        </w:rPr>
        <w:t>truly</w:t>
      </w:r>
      <w:r w:rsidR="00905092" w:rsidRPr="00FD7A1A">
        <w:rPr>
          <w:rFonts w:ascii="Times New Roman" w:eastAsia="Times New Roman" w:hAnsi="Times New Roman" w:cs="Times New Roman"/>
          <w:sz w:val="20"/>
          <w:szCs w:val="20"/>
        </w:rPr>
        <w:t> </w:t>
      </w:r>
      <w:r w:rsidR="00506B7B" w:rsidRPr="00FD7A1A">
        <w:rPr>
          <w:rFonts w:ascii="Times New Roman" w:eastAsia="Times New Roman" w:hAnsi="Times New Roman" w:cs="Times New Roman"/>
          <w:sz w:val="20"/>
          <w:szCs w:val="20"/>
        </w:rPr>
        <w:t>reliable</w:t>
      </w:r>
      <w:r w:rsidRPr="00FD7A1A">
        <w:rPr>
          <w:rFonts w:ascii="Times New Roman" w:eastAsia="Times New Roman" w:hAnsi="Times New Roman" w:cs="Times New Roman"/>
          <w:sz w:val="20"/>
          <w:szCs w:val="20"/>
        </w:rPr>
        <w:t>?</w:t>
      </w:r>
      <w:bookmarkEnd w:id="637"/>
    </w:p>
    <w:p w:rsidR="000368C2" w:rsidRPr="00FD7A1A" w:rsidRDefault="00506B7B"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Accumulator updates are sent back to the driver when a task is successfully completed. So accumulator results are guaranteed </w:t>
      </w:r>
      <w:r w:rsidRPr="00FD7A1A">
        <w:rPr>
          <w:rFonts w:ascii="Times New Roman" w:eastAsia="Times New Roman" w:hAnsi="Times New Roman" w:cs="Times New Roman"/>
          <w:sz w:val="20"/>
          <w:szCs w:val="20"/>
        </w:rPr>
        <w:lastRenderedPageBreak/>
        <w:t xml:space="preserve">to be correct when you are certain that each task will have been executed exactly once and each task did as you expected. Thus </w:t>
      </w:r>
      <w:r w:rsidR="00CC3160" w:rsidRPr="00FD7A1A">
        <w:rPr>
          <w:rFonts w:ascii="Times New Roman" w:eastAsia="Times New Roman" w:hAnsi="Times New Roman" w:cs="Times New Roman"/>
          <w:sz w:val="20"/>
          <w:szCs w:val="20"/>
        </w:rPr>
        <w:t xml:space="preserve">Accumulators, provides a simple syntax for aggregating values from worker nodes back to the driver program. </w:t>
      </w:r>
      <w:r w:rsidR="00A50D6F">
        <w:rPr>
          <w:rFonts w:ascii="Times New Roman" w:eastAsia="Times New Roman" w:hAnsi="Times New Roman" w:cs="Times New Roman"/>
          <w:sz w:val="20"/>
          <w:szCs w:val="20"/>
        </w:rPr>
        <w:t xml:space="preserve"> For example: Suppose we have a log file and we want to avoid the count of </w:t>
      </w:r>
      <w:r w:rsidR="00A50D6F" w:rsidRPr="00A50D6F">
        <w:rPr>
          <w:rFonts w:ascii="Times New Roman" w:eastAsia="Times New Roman" w:hAnsi="Times New Roman" w:cs="Times New Roman"/>
          <w:sz w:val="20"/>
          <w:szCs w:val="20"/>
        </w:rPr>
        <w:t>"Blank Lines"</w:t>
      </w:r>
      <w:r w:rsidR="00A50D6F">
        <w:rPr>
          <w:rFonts w:ascii="Times New Roman" w:eastAsia="Times New Roman" w:hAnsi="Times New Roman" w:cs="Times New Roman"/>
          <w:sz w:val="20"/>
          <w:szCs w:val="20"/>
        </w:rPr>
        <w:t xml:space="preserve">, </w:t>
      </w:r>
      <w:r w:rsidR="00A50D6F" w:rsidRPr="00A50D6F">
        <w:rPr>
          <w:rFonts w:ascii="Times New Roman" w:eastAsia="Times New Roman" w:hAnsi="Times New Roman" w:cs="Times New Roman"/>
          <w:sz w:val="20"/>
          <w:szCs w:val="20"/>
        </w:rPr>
        <w:t>"Missing Fields"</w:t>
      </w:r>
      <w:r w:rsidR="00A50D6F">
        <w:rPr>
          <w:rFonts w:ascii="Times New Roman" w:eastAsia="Times New Roman" w:hAnsi="Times New Roman" w:cs="Times New Roman"/>
          <w:sz w:val="20"/>
          <w:szCs w:val="20"/>
        </w:rPr>
        <w:t>, “Zero values” etc thus</w:t>
      </w:r>
      <w:r w:rsidR="00A50D6F" w:rsidRPr="00A50D6F">
        <w:rPr>
          <w:rFonts w:ascii="Times New Roman" w:eastAsia="Times New Roman" w:hAnsi="Times New Roman" w:cs="Times New Roman"/>
          <w:sz w:val="20"/>
          <w:szCs w:val="20"/>
        </w:rPr>
        <w:t xml:space="preserve"> accumulator will update all the variables and executor relays back this info back to the driver.</w:t>
      </w:r>
    </w:p>
    <w:p w:rsidR="00506B7B" w:rsidRPr="00FD7A1A" w:rsidRDefault="00506B7B" w:rsidP="00E618CC">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Take a case when Task failed due to some exception in code. Spark will try 4 </w:t>
      </w:r>
      <w:del w:id="640" w:author="chotta-safe" w:date="2017-03-05T13:21:00Z">
        <w:r w:rsidRPr="00FD7A1A" w:rsidDel="003157AC">
          <w:rPr>
            <w:rFonts w:ascii="Times New Roman" w:eastAsia="Times New Roman" w:hAnsi="Times New Roman" w:cs="Times New Roman"/>
            <w:sz w:val="20"/>
            <w:szCs w:val="20"/>
          </w:rPr>
          <w:delText>times(</w:delText>
        </w:r>
      </w:del>
      <w:ins w:id="641" w:author="chotta-safe" w:date="2017-03-05T13:21:00Z">
        <w:r w:rsidR="003157AC" w:rsidRPr="00FD7A1A">
          <w:rPr>
            <w:rFonts w:ascii="Times New Roman" w:eastAsia="Times New Roman" w:hAnsi="Times New Roman" w:cs="Times New Roman"/>
            <w:sz w:val="20"/>
            <w:szCs w:val="20"/>
          </w:rPr>
          <w:t>times (</w:t>
        </w:r>
      </w:ins>
      <w:r w:rsidRPr="00FD7A1A">
        <w:rPr>
          <w:rFonts w:ascii="Times New Roman" w:eastAsia="Times New Roman" w:hAnsi="Times New Roman" w:cs="Times New Roman"/>
          <w:sz w:val="20"/>
          <w:szCs w:val="20"/>
        </w:rPr>
        <w:t xml:space="preserve">default number of tries).If </w:t>
      </w:r>
      <w:ins w:id="642" w:author="chotta-safe" w:date="2017-03-05T13:22:00Z">
        <w:r w:rsidR="003157AC">
          <w:rPr>
            <w:rFonts w:ascii="Times New Roman" w:eastAsia="Times New Roman" w:hAnsi="Times New Roman" w:cs="Times New Roman"/>
            <w:sz w:val="20"/>
            <w:szCs w:val="20"/>
          </w:rPr>
          <w:t xml:space="preserve">the </w:t>
        </w:r>
      </w:ins>
      <w:r w:rsidRPr="00FD7A1A">
        <w:rPr>
          <w:rFonts w:ascii="Times New Roman" w:eastAsia="Times New Roman" w:hAnsi="Times New Roman" w:cs="Times New Roman"/>
          <w:sz w:val="20"/>
          <w:szCs w:val="20"/>
        </w:rPr>
        <w:t>task fail</w:t>
      </w:r>
      <w:ins w:id="643" w:author="chotta-safe" w:date="2017-03-05T13:21:00Z">
        <w:r w:rsidR="003157AC">
          <w:rPr>
            <w:rFonts w:ascii="Times New Roman" w:eastAsia="Times New Roman" w:hAnsi="Times New Roman" w:cs="Times New Roman"/>
            <w:sz w:val="20"/>
            <w:szCs w:val="20"/>
          </w:rPr>
          <w:t>s</w:t>
        </w:r>
      </w:ins>
      <w:r w:rsidRPr="00FD7A1A">
        <w:rPr>
          <w:rFonts w:ascii="Times New Roman" w:eastAsia="Times New Roman" w:hAnsi="Times New Roman" w:cs="Times New Roman"/>
          <w:sz w:val="20"/>
          <w:szCs w:val="20"/>
        </w:rPr>
        <w:t xml:space="preserve"> every time it will give an exception. If by chance it succeeds then Spark will continue and just update the accumulator value for </w:t>
      </w:r>
      <w:ins w:id="644" w:author="chotta-safe" w:date="2017-03-05T13:22:00Z">
        <w:r w:rsidR="003157AC">
          <w:rPr>
            <w:rFonts w:ascii="Times New Roman" w:eastAsia="Times New Roman" w:hAnsi="Times New Roman" w:cs="Times New Roman"/>
            <w:sz w:val="20"/>
            <w:szCs w:val="20"/>
          </w:rPr>
          <w:t xml:space="preserve">the </w:t>
        </w:r>
      </w:ins>
      <w:r w:rsidRPr="00FD7A1A">
        <w:rPr>
          <w:rFonts w:ascii="Times New Roman" w:eastAsia="Times New Roman" w:hAnsi="Times New Roman" w:cs="Times New Roman"/>
          <w:sz w:val="20"/>
          <w:szCs w:val="20"/>
        </w:rPr>
        <w:t>successful state and failed states accumulator values are ignored. No issue with accumulator in this case. However if a task is running slow</w:t>
      </w:r>
      <w:ins w:id="645" w:author="chotta-safe" w:date="2017-03-05T13:22:00Z">
        <w:r w:rsidR="003157AC">
          <w:rPr>
            <w:rFonts w:ascii="Times New Roman" w:eastAsia="Times New Roman" w:hAnsi="Times New Roman" w:cs="Times New Roman"/>
            <w:sz w:val="20"/>
            <w:szCs w:val="20"/>
          </w:rPr>
          <w:t>,</w:t>
        </w:r>
      </w:ins>
      <w:r w:rsidRPr="00FD7A1A">
        <w:rPr>
          <w:rFonts w:ascii="Times New Roman" w:eastAsia="Times New Roman" w:hAnsi="Times New Roman" w:cs="Times New Roman"/>
          <w:sz w:val="20"/>
          <w:szCs w:val="20"/>
        </w:rPr>
        <w:t xml:space="preserve"> then</w:t>
      </w:r>
      <w:del w:id="646" w:author="chotta-safe" w:date="2017-03-05T13:22:00Z">
        <w:r w:rsidRPr="00FD7A1A" w:rsidDel="003157AC">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 xml:space="preserve"> Spark can launch a speculative copy of that task on another node. In this case accumulator is not handled properly and Accumulator count will be wrong.</w:t>
      </w:r>
      <w:r w:rsidR="00BF1653" w:rsidRPr="00FD7A1A">
        <w:rPr>
          <w:rFonts w:ascii="Times New Roman" w:eastAsia="Times New Roman" w:hAnsi="Times New Roman" w:cs="Times New Roman"/>
          <w:sz w:val="20"/>
          <w:szCs w:val="20"/>
        </w:rPr>
        <w:t xml:space="preserve"> RDD is cached but if it is </w:t>
      </w:r>
      <w:del w:id="647" w:author="chotta-safe" w:date="2017-03-05T13:23:00Z">
        <w:r w:rsidR="00BF1653" w:rsidRPr="00FD7A1A" w:rsidDel="003157AC">
          <w:rPr>
            <w:rFonts w:ascii="Times New Roman" w:eastAsia="Times New Roman" w:hAnsi="Times New Roman" w:cs="Times New Roman"/>
            <w:sz w:val="20"/>
            <w:szCs w:val="20"/>
          </w:rPr>
          <w:delText xml:space="preserve">huge </w:delText>
        </w:r>
      </w:del>
      <w:ins w:id="648" w:author="chotta-safe" w:date="2017-03-05T13:23:00Z">
        <w:r w:rsidR="003157AC">
          <w:rPr>
            <w:rFonts w:ascii="Times New Roman" w:eastAsia="Times New Roman" w:hAnsi="Times New Roman" w:cs="Times New Roman"/>
            <w:sz w:val="20"/>
            <w:szCs w:val="20"/>
          </w:rPr>
          <w:t>too large it</w:t>
        </w:r>
        <w:r w:rsidR="003157AC" w:rsidRPr="00FD7A1A">
          <w:rPr>
            <w:rFonts w:ascii="Times New Roman" w:eastAsia="Times New Roman" w:hAnsi="Times New Roman" w:cs="Times New Roman"/>
            <w:sz w:val="20"/>
            <w:szCs w:val="20"/>
          </w:rPr>
          <w:t xml:space="preserve"> </w:t>
        </w:r>
      </w:ins>
      <w:del w:id="649" w:author="chotta-safe" w:date="2017-03-05T13:23:00Z">
        <w:r w:rsidR="00BF1653" w:rsidRPr="00FD7A1A" w:rsidDel="003157AC">
          <w:rPr>
            <w:rFonts w:ascii="Times New Roman" w:eastAsia="Times New Roman" w:hAnsi="Times New Roman" w:cs="Times New Roman"/>
            <w:sz w:val="20"/>
            <w:szCs w:val="20"/>
          </w:rPr>
          <w:delText xml:space="preserve">and </w:delText>
        </w:r>
      </w:del>
      <w:r w:rsidR="00BF1653" w:rsidRPr="00FD7A1A">
        <w:rPr>
          <w:rFonts w:ascii="Times New Roman" w:eastAsia="Times New Roman" w:hAnsi="Times New Roman" w:cs="Times New Roman"/>
          <w:sz w:val="20"/>
          <w:szCs w:val="20"/>
        </w:rPr>
        <w:t>can't reside in Memory. Thus whenever the RDD is used, it will re</w:t>
      </w:r>
      <w:del w:id="650" w:author="chotta-safe" w:date="2017-03-05T13:23:00Z">
        <w:r w:rsidR="00BF1653" w:rsidRPr="00FD7A1A" w:rsidDel="003157AC">
          <w:rPr>
            <w:rFonts w:ascii="Times New Roman" w:eastAsia="Times New Roman" w:hAnsi="Times New Roman" w:cs="Times New Roman"/>
            <w:sz w:val="20"/>
            <w:szCs w:val="20"/>
          </w:rPr>
          <w:delText xml:space="preserve"> </w:delText>
        </w:r>
      </w:del>
      <w:r w:rsidR="00BF1653" w:rsidRPr="00FD7A1A">
        <w:rPr>
          <w:rFonts w:ascii="Times New Roman" w:eastAsia="Times New Roman" w:hAnsi="Times New Roman" w:cs="Times New Roman"/>
          <w:sz w:val="20"/>
          <w:szCs w:val="20"/>
        </w:rPr>
        <w:t xml:space="preserve">run the Map operation to get the RDD and again accumulator will be updated, thus producing wrong accumulator output. So </w:t>
      </w:r>
      <w:ins w:id="651" w:author="chotta-safe" w:date="2017-03-05T13:23:00Z">
        <w:r w:rsidR="003157AC">
          <w:rPr>
            <w:rFonts w:ascii="Times New Roman" w:eastAsia="Times New Roman" w:hAnsi="Times New Roman" w:cs="Times New Roman"/>
            <w:sz w:val="20"/>
            <w:szCs w:val="20"/>
          </w:rPr>
          <w:t>the</w:t>
        </w:r>
      </w:ins>
      <w:del w:id="652" w:author="chotta-safe" w:date="2017-03-05T13:23:00Z">
        <w:r w:rsidR="00BF1653" w:rsidRPr="00FD7A1A" w:rsidDel="003157AC">
          <w:rPr>
            <w:rFonts w:ascii="Times New Roman" w:eastAsia="Times New Roman" w:hAnsi="Times New Roman" w:cs="Times New Roman"/>
            <w:sz w:val="20"/>
            <w:szCs w:val="20"/>
          </w:rPr>
          <w:delText>it may happen</w:delText>
        </w:r>
      </w:del>
      <w:ins w:id="653" w:author="chotta-safe" w:date="2017-03-05T13:23:00Z">
        <w:r w:rsidR="003157AC">
          <w:rPr>
            <w:rFonts w:ascii="Times New Roman" w:eastAsia="Times New Roman" w:hAnsi="Times New Roman" w:cs="Times New Roman"/>
            <w:sz w:val="20"/>
            <w:szCs w:val="20"/>
          </w:rPr>
          <w:t xml:space="preserve"> </w:t>
        </w:r>
      </w:ins>
      <w:del w:id="654" w:author="chotta-safe" w:date="2017-03-05T13:23:00Z">
        <w:r w:rsidR="00BF1653" w:rsidRPr="00FD7A1A" w:rsidDel="003157AC">
          <w:rPr>
            <w:rFonts w:ascii="Times New Roman" w:eastAsia="Times New Roman" w:hAnsi="Times New Roman" w:cs="Times New Roman"/>
            <w:sz w:val="20"/>
            <w:szCs w:val="20"/>
          </w:rPr>
          <w:delText xml:space="preserve"> </w:delText>
        </w:r>
      </w:del>
      <w:r w:rsidR="00BF1653" w:rsidRPr="00FD7A1A">
        <w:rPr>
          <w:rFonts w:ascii="Times New Roman" w:eastAsia="Times New Roman" w:hAnsi="Times New Roman" w:cs="Times New Roman"/>
          <w:sz w:val="20"/>
          <w:szCs w:val="20"/>
        </w:rPr>
        <w:t>same function may run multiple time</w:t>
      </w:r>
      <w:ins w:id="655" w:author="chotta-safe" w:date="2017-03-05T13:24:00Z">
        <w:r w:rsidR="003157AC">
          <w:rPr>
            <w:rFonts w:ascii="Times New Roman" w:eastAsia="Times New Roman" w:hAnsi="Times New Roman" w:cs="Times New Roman"/>
            <w:sz w:val="20"/>
            <w:szCs w:val="20"/>
          </w:rPr>
          <w:t>s</w:t>
        </w:r>
      </w:ins>
      <w:r w:rsidR="00BF1653" w:rsidRPr="00FD7A1A">
        <w:rPr>
          <w:rFonts w:ascii="Times New Roman" w:eastAsia="Times New Roman" w:hAnsi="Times New Roman" w:cs="Times New Roman"/>
          <w:sz w:val="20"/>
          <w:szCs w:val="20"/>
        </w:rPr>
        <w:t xml:space="preserve"> on </w:t>
      </w:r>
      <w:ins w:id="656" w:author="chotta-safe" w:date="2017-03-05T13:24:00Z">
        <w:r w:rsidR="003157AC">
          <w:rPr>
            <w:rFonts w:ascii="Times New Roman" w:eastAsia="Times New Roman" w:hAnsi="Times New Roman" w:cs="Times New Roman"/>
            <w:sz w:val="20"/>
            <w:szCs w:val="20"/>
          </w:rPr>
          <w:t xml:space="preserve">the </w:t>
        </w:r>
      </w:ins>
      <w:r w:rsidR="00BF1653" w:rsidRPr="00FD7A1A">
        <w:rPr>
          <w:rFonts w:ascii="Times New Roman" w:eastAsia="Times New Roman" w:hAnsi="Times New Roman" w:cs="Times New Roman"/>
          <w:sz w:val="20"/>
          <w:szCs w:val="20"/>
        </w:rPr>
        <w:t>same data.</w:t>
      </w:r>
      <w:r w:rsidR="00672A60">
        <w:rPr>
          <w:rFonts w:ascii="Times New Roman" w:eastAsia="Times New Roman" w:hAnsi="Times New Roman" w:cs="Times New Roman"/>
          <w:sz w:val="20"/>
          <w:szCs w:val="20"/>
        </w:rPr>
        <w:t xml:space="preserve"> </w:t>
      </w:r>
      <w:r w:rsidR="00BF1653" w:rsidRPr="00FD7A1A">
        <w:rPr>
          <w:rFonts w:ascii="Times New Roman" w:eastAsia="Times New Roman" w:hAnsi="Times New Roman" w:cs="Times New Roman"/>
          <w:sz w:val="20"/>
          <w:szCs w:val="20"/>
        </w:rPr>
        <w:t>So Spark does not provide any guarantee for accumulator getting updated because of the Map operation. Thus accumulators are only reliable when they are present in an </w:t>
      </w:r>
      <w:r w:rsidR="00BF1653" w:rsidRPr="00FD7A1A">
        <w:rPr>
          <w:rFonts w:ascii="Times New Roman" w:eastAsia="Times New Roman" w:hAnsi="Times New Roman" w:cs="Times New Roman"/>
          <w:b/>
          <w:bCs/>
          <w:sz w:val="20"/>
          <w:szCs w:val="20"/>
        </w:rPr>
        <w:t>Action</w:t>
      </w:r>
      <w:r w:rsidR="00BF1653" w:rsidRPr="00FD7A1A">
        <w:rPr>
          <w:rFonts w:ascii="Times New Roman" w:eastAsia="Times New Roman" w:hAnsi="Times New Roman" w:cs="Times New Roman"/>
          <w:sz w:val="20"/>
          <w:szCs w:val="20"/>
        </w:rPr>
        <w:t> operation.</w:t>
      </w:r>
    </w:p>
    <w:p w:rsidR="000368C2" w:rsidRPr="00EF0BB8" w:rsidRDefault="00CC3160" w:rsidP="00EF0BB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57" w:name="_Toc474089318"/>
      <w:r w:rsidRPr="00FD7A1A">
        <w:rPr>
          <w:rFonts w:ascii="Times New Roman" w:eastAsia="Times New Roman" w:hAnsi="Times New Roman" w:cs="Times New Roman"/>
          <w:sz w:val="20"/>
          <w:szCs w:val="20"/>
        </w:rPr>
        <w:t xml:space="preserve">What is </w:t>
      </w:r>
      <w:proofErr w:type="gramStart"/>
      <w:r w:rsidRPr="00FD7A1A">
        <w:rPr>
          <w:rFonts w:ascii="Times New Roman" w:eastAsia="Times New Roman" w:hAnsi="Times New Roman" w:cs="Times New Roman"/>
          <w:sz w:val="20"/>
          <w:szCs w:val="20"/>
        </w:rPr>
        <w:t>Broadcast</w:t>
      </w:r>
      <w:proofErr w:type="gramEnd"/>
      <w:r w:rsidRPr="00FD7A1A">
        <w:rPr>
          <w:rFonts w:ascii="Times New Roman" w:eastAsia="Times New Roman" w:hAnsi="Times New Roman" w:cs="Times New Roman"/>
          <w:sz w:val="20"/>
          <w:szCs w:val="20"/>
        </w:rPr>
        <w:t xml:space="preserve"> Variables</w:t>
      </w:r>
      <w:r w:rsidR="001075D7" w:rsidRPr="00FD7A1A">
        <w:rPr>
          <w:rFonts w:ascii="Times New Roman" w:eastAsia="Times New Roman" w:hAnsi="Times New Roman" w:cs="Times New Roman"/>
          <w:sz w:val="20"/>
          <w:szCs w:val="20"/>
        </w:rPr>
        <w:t xml:space="preserve"> and what </w:t>
      </w:r>
      <w:del w:id="658" w:author="chotta-safe" w:date="2017-03-05T13:24:00Z">
        <w:r w:rsidR="001075D7" w:rsidRPr="00FD7A1A" w:rsidDel="003157AC">
          <w:rPr>
            <w:rFonts w:ascii="Times New Roman" w:eastAsia="Times New Roman" w:hAnsi="Times New Roman" w:cs="Times New Roman"/>
            <w:sz w:val="20"/>
            <w:szCs w:val="20"/>
          </w:rPr>
          <w:delText>is the</w:delText>
        </w:r>
      </w:del>
      <w:r w:rsidR="001075D7" w:rsidRPr="00FD7A1A">
        <w:rPr>
          <w:rFonts w:ascii="Times New Roman" w:eastAsia="Times New Roman" w:hAnsi="Times New Roman" w:cs="Times New Roman"/>
          <w:sz w:val="20"/>
          <w:szCs w:val="20"/>
        </w:rPr>
        <w:t xml:space="preserve"> advantage</w:t>
      </w:r>
      <w:ins w:id="659" w:author="chotta-safe" w:date="2017-03-05T13:24:00Z">
        <w:r w:rsidR="003157AC">
          <w:rPr>
            <w:rFonts w:ascii="Times New Roman" w:eastAsia="Times New Roman" w:hAnsi="Times New Roman" w:cs="Times New Roman"/>
            <w:sz w:val="20"/>
            <w:szCs w:val="20"/>
          </w:rPr>
          <w:t xml:space="preserve"> do they provide</w:t>
        </w:r>
      </w:ins>
      <w:r w:rsidRPr="00FD7A1A">
        <w:rPr>
          <w:rFonts w:ascii="Times New Roman" w:eastAsia="Times New Roman" w:hAnsi="Times New Roman" w:cs="Times New Roman"/>
          <w:sz w:val="20"/>
          <w:szCs w:val="20"/>
        </w:rPr>
        <w:t>?</w:t>
      </w:r>
      <w:bookmarkEnd w:id="657"/>
    </w:p>
    <w:p w:rsidR="000A7EF6" w:rsidRPr="00FD7A1A" w:rsidRDefault="00CC3160" w:rsidP="000A7EF6">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Spark’s second type of shared variable, </w:t>
      </w:r>
      <w:r w:rsidR="000A7EF6" w:rsidRPr="00FD7A1A">
        <w:rPr>
          <w:rFonts w:ascii="Times New Roman" w:eastAsia="Times New Roman" w:hAnsi="Times New Roman" w:cs="Times New Roman"/>
          <w:sz w:val="20"/>
          <w:szCs w:val="20"/>
        </w:rPr>
        <w:t>Broadcast variables</w:t>
      </w:r>
      <w:ins w:id="660" w:author="chotta-safe" w:date="2017-03-05T13:24:00Z">
        <w:r w:rsidR="003157AC">
          <w:rPr>
            <w:rFonts w:ascii="Times New Roman" w:eastAsia="Times New Roman" w:hAnsi="Times New Roman" w:cs="Times New Roman"/>
            <w:sz w:val="20"/>
            <w:szCs w:val="20"/>
          </w:rPr>
          <w:t>,</w:t>
        </w:r>
      </w:ins>
      <w:r w:rsidR="000A7EF6" w:rsidRPr="00FD7A1A">
        <w:rPr>
          <w:rFonts w:ascii="Times New Roman" w:eastAsia="Times New Roman" w:hAnsi="Times New Roman" w:cs="Times New Roman"/>
          <w:sz w:val="20"/>
          <w:szCs w:val="20"/>
        </w:rPr>
        <w:t xml:space="preserve"> are designed to be shared throughout a cluster and, at the same time have to be able to fit in memory on one machine. Secondly, broadcast variables are immutable, so they cannot be changed later on (in case take a look at accumulators). Efficiency: Inside Spark, all the nodes in the cluster try to distribute the variable as quickly and efficiently as possible by downloading what they can, and uploading what they can. This makes them much faster than one node having to try and do everything and push the data to all nodes. As referenced in the Apache Spark </w:t>
      </w:r>
      <w:del w:id="661" w:author="chotta-safe" w:date="2017-03-05T13:25:00Z">
        <w:r w:rsidR="000A7EF6" w:rsidRPr="00FD7A1A" w:rsidDel="003157AC">
          <w:rPr>
            <w:rFonts w:ascii="Times New Roman" w:eastAsia="Times New Roman" w:hAnsi="Times New Roman" w:cs="Times New Roman"/>
            <w:sz w:val="20"/>
            <w:szCs w:val="20"/>
          </w:rPr>
          <w:delText>documentation ,</w:delText>
        </w:r>
      </w:del>
      <w:ins w:id="662" w:author="chotta-safe" w:date="2017-03-05T13:25:00Z">
        <w:r w:rsidR="003157AC" w:rsidRPr="00FD7A1A">
          <w:rPr>
            <w:rFonts w:ascii="Times New Roman" w:eastAsia="Times New Roman" w:hAnsi="Times New Roman" w:cs="Times New Roman"/>
            <w:sz w:val="20"/>
            <w:szCs w:val="20"/>
          </w:rPr>
          <w:t>documentation,</w:t>
        </w:r>
      </w:ins>
      <w:r w:rsidR="000A7EF6" w:rsidRPr="00FD7A1A">
        <w:rPr>
          <w:rFonts w:ascii="Times New Roman" w:eastAsia="Times New Roman" w:hAnsi="Times New Roman" w:cs="Times New Roman"/>
          <w:sz w:val="20"/>
          <w:szCs w:val="20"/>
        </w:rPr>
        <w:t xml:space="preserve"> broadcast variables are a great case for "static look up tables"</w:t>
      </w:r>
    </w:p>
    <w:p w:rsidR="000A7EF6" w:rsidRPr="00FD7A1A" w:rsidRDefault="000A7EF6" w:rsidP="000A7EF6">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Advantage: If you have huge array that is accessed from Spark Closures, for example some reference data, this array will be shipped to each spark node with closure. For example if you have 10 nodes cluster with 100 partitions (10 partitions per node), this Array will be distributed at least 100 times (10 times to each node).</w:t>
      </w:r>
    </w:p>
    <w:p w:rsidR="000A7EF6" w:rsidRPr="00FD7A1A" w:rsidRDefault="000A7EF6" w:rsidP="000A7EF6">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If you use broadcast it will be distributed once per node using efficient p2p protocol.</w:t>
      </w:r>
    </w:p>
    <w:p w:rsidR="000A7EF6" w:rsidRPr="003157AC" w:rsidRDefault="000A7EF6" w:rsidP="000A7EF6">
      <w:pPr>
        <w:pStyle w:val="normal0"/>
        <w:shd w:val="clear" w:color="auto" w:fill="D9D9D9" w:themeFill="background1" w:themeFillShade="D9"/>
        <w:spacing w:before="307" w:after="307"/>
        <w:ind w:left="720"/>
        <w:jc w:val="both"/>
        <w:rPr>
          <w:rFonts w:ascii="Courier New" w:eastAsia="Times New Roman" w:hAnsi="Courier New" w:cs="Courier New"/>
          <w:sz w:val="20"/>
          <w:szCs w:val="20"/>
          <w:rPrChange w:id="663" w:author="chotta-safe" w:date="2017-03-05T13:25:00Z">
            <w:rPr>
              <w:rFonts w:ascii="Times New Roman" w:eastAsia="Times New Roman" w:hAnsi="Times New Roman" w:cs="Times New Roman"/>
              <w:sz w:val="20"/>
              <w:szCs w:val="20"/>
            </w:rPr>
          </w:rPrChange>
        </w:rPr>
      </w:pPr>
      <w:proofErr w:type="gramStart"/>
      <w:r w:rsidRPr="003157AC">
        <w:rPr>
          <w:rFonts w:ascii="Courier New" w:eastAsia="Times New Roman" w:hAnsi="Courier New" w:cs="Courier New"/>
          <w:sz w:val="20"/>
          <w:szCs w:val="20"/>
          <w:rPrChange w:id="664" w:author="chotta-safe" w:date="2017-03-05T13:25:00Z">
            <w:rPr>
              <w:rFonts w:ascii="Times New Roman" w:eastAsia="Times New Roman" w:hAnsi="Times New Roman" w:cs="Times New Roman"/>
              <w:sz w:val="20"/>
              <w:szCs w:val="20"/>
            </w:rPr>
          </w:rPrChange>
        </w:rPr>
        <w:t>val</w:t>
      </w:r>
      <w:proofErr w:type="gramEnd"/>
      <w:r w:rsidRPr="003157AC">
        <w:rPr>
          <w:rFonts w:ascii="Courier New" w:eastAsia="Times New Roman" w:hAnsi="Courier New" w:cs="Courier New"/>
          <w:sz w:val="20"/>
          <w:szCs w:val="20"/>
          <w:rPrChange w:id="665" w:author="chotta-safe" w:date="2017-03-05T13:25:00Z">
            <w:rPr>
              <w:rFonts w:ascii="Times New Roman" w:eastAsia="Times New Roman" w:hAnsi="Times New Roman" w:cs="Times New Roman"/>
              <w:sz w:val="20"/>
              <w:szCs w:val="20"/>
            </w:rPr>
          </w:rPrChange>
        </w:rPr>
        <w:t xml:space="preserve"> array: Array[Int] = ??? // some huge array</w:t>
      </w:r>
    </w:p>
    <w:p w:rsidR="000368C2" w:rsidRPr="003157AC" w:rsidRDefault="000A7EF6" w:rsidP="000A7EF6">
      <w:pPr>
        <w:pStyle w:val="normal0"/>
        <w:shd w:val="clear" w:color="auto" w:fill="D9D9D9" w:themeFill="background1" w:themeFillShade="D9"/>
        <w:spacing w:before="307" w:after="307"/>
        <w:ind w:left="720"/>
        <w:jc w:val="both"/>
        <w:rPr>
          <w:rFonts w:ascii="Courier New" w:hAnsi="Courier New" w:cs="Courier New"/>
          <w:sz w:val="20"/>
          <w:szCs w:val="20"/>
          <w:rPrChange w:id="666" w:author="chotta-safe" w:date="2017-03-05T13:25:00Z">
            <w:rPr>
              <w:sz w:val="20"/>
              <w:szCs w:val="20"/>
            </w:rPr>
          </w:rPrChange>
        </w:rPr>
      </w:pPr>
      <w:proofErr w:type="gramStart"/>
      <w:r w:rsidRPr="003157AC">
        <w:rPr>
          <w:rFonts w:ascii="Courier New" w:eastAsia="Times New Roman" w:hAnsi="Courier New" w:cs="Courier New"/>
          <w:sz w:val="20"/>
          <w:szCs w:val="20"/>
          <w:rPrChange w:id="667" w:author="chotta-safe" w:date="2017-03-05T13:25:00Z">
            <w:rPr>
              <w:rFonts w:ascii="Times New Roman" w:eastAsia="Times New Roman" w:hAnsi="Times New Roman" w:cs="Times New Roman"/>
              <w:sz w:val="20"/>
              <w:szCs w:val="20"/>
            </w:rPr>
          </w:rPrChange>
        </w:rPr>
        <w:t>val</w:t>
      </w:r>
      <w:proofErr w:type="gramEnd"/>
      <w:r w:rsidRPr="003157AC">
        <w:rPr>
          <w:rFonts w:ascii="Courier New" w:eastAsia="Times New Roman" w:hAnsi="Courier New" w:cs="Courier New"/>
          <w:sz w:val="20"/>
          <w:szCs w:val="20"/>
          <w:rPrChange w:id="668" w:author="chotta-safe" w:date="2017-03-05T13:25:00Z">
            <w:rPr>
              <w:rFonts w:ascii="Times New Roman" w:eastAsia="Times New Roman" w:hAnsi="Times New Roman" w:cs="Times New Roman"/>
              <w:sz w:val="20"/>
              <w:szCs w:val="20"/>
            </w:rPr>
          </w:rPrChange>
        </w:rPr>
        <w:t xml:space="preserve"> broadcasted = sc.broadcast(array)</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669" w:name="_Toc474089319"/>
      <w:r w:rsidRPr="0015190C">
        <w:rPr>
          <w:rFonts w:ascii="Times New Roman" w:eastAsia="Times New Roman" w:hAnsi="Times New Roman" w:cs="Times New Roman"/>
          <w:sz w:val="20"/>
          <w:szCs w:val="20"/>
        </w:rPr>
        <w:lastRenderedPageBreak/>
        <w:t xml:space="preserve">What is </w:t>
      </w:r>
      <w:ins w:id="670" w:author="chotta-safe" w:date="2017-03-05T13:26:00Z">
        <w:r w:rsidR="003157AC">
          <w:rPr>
            <w:rFonts w:ascii="Times New Roman" w:eastAsia="Times New Roman" w:hAnsi="Times New Roman" w:cs="Times New Roman"/>
            <w:sz w:val="20"/>
            <w:szCs w:val="20"/>
          </w:rPr>
          <w:t>p</w:t>
        </w:r>
      </w:ins>
      <w:del w:id="671" w:author="chotta-safe" w:date="2017-03-05T13:26:00Z">
        <w:r w:rsidRPr="0015190C" w:rsidDel="003157AC">
          <w:rPr>
            <w:rFonts w:ascii="Times New Roman" w:eastAsia="Times New Roman" w:hAnsi="Times New Roman" w:cs="Times New Roman"/>
            <w:sz w:val="20"/>
            <w:szCs w:val="20"/>
          </w:rPr>
          <w:delText>P</w:delText>
        </w:r>
      </w:del>
      <w:r w:rsidRPr="0015190C">
        <w:rPr>
          <w:rFonts w:ascii="Times New Roman" w:eastAsia="Times New Roman" w:hAnsi="Times New Roman" w:cs="Times New Roman"/>
          <w:sz w:val="20"/>
          <w:szCs w:val="20"/>
        </w:rPr>
        <w:t>iping</w:t>
      </w:r>
      <w:del w:id="672" w:author="chotta-safe" w:date="2017-03-05T13:26:00Z">
        <w:r w:rsidR="0015190C" w:rsidDel="003157AC">
          <w:rPr>
            <w:rFonts w:ascii="Times New Roman" w:eastAsia="Times New Roman" w:hAnsi="Times New Roman" w:cs="Times New Roman"/>
            <w:sz w:val="20"/>
            <w:szCs w:val="20"/>
          </w:rPr>
          <w:delText>, show an example who to create data pipeline</w:delText>
        </w:r>
      </w:del>
      <w:r w:rsidRPr="0015190C">
        <w:rPr>
          <w:rFonts w:ascii="Times New Roman" w:eastAsia="Times New Roman" w:hAnsi="Times New Roman" w:cs="Times New Roman"/>
          <w:sz w:val="20"/>
          <w:szCs w:val="20"/>
        </w:rPr>
        <w:t>?</w:t>
      </w:r>
      <w:bookmarkEnd w:id="669"/>
      <w:ins w:id="673" w:author="chotta-safe" w:date="2017-03-05T13:26:00Z">
        <w:r w:rsidR="003157AC">
          <w:rPr>
            <w:rFonts w:ascii="Times New Roman" w:eastAsia="Times New Roman" w:hAnsi="Times New Roman" w:cs="Times New Roman"/>
            <w:sz w:val="20"/>
            <w:szCs w:val="20"/>
          </w:rPr>
          <w:t xml:space="preserve"> Demonstrate with an example of a data pipeline.</w:t>
        </w:r>
      </w:ins>
    </w:p>
    <w:p w:rsidR="002E0D69" w:rsidRPr="00FD7A1A" w:rsidRDefault="002E0D69" w:rsidP="002E0D69">
      <w:pPr>
        <w:pStyle w:val="normal0"/>
        <w:spacing w:before="280" w:after="280" w:line="240" w:lineRule="auto"/>
        <w:ind w:left="720"/>
        <w:rPr>
          <w:rFonts w:ascii="Times New Roman" w:eastAsia="Times New Roman" w:hAnsi="Times New Roman" w:cs="Times New Roman"/>
          <w:b/>
          <w:sz w:val="20"/>
          <w:szCs w:val="20"/>
        </w:rPr>
      </w:pPr>
      <w:r w:rsidRPr="00FD7A1A">
        <w:rPr>
          <w:noProof/>
          <w:sz w:val="20"/>
          <w:szCs w:val="20"/>
        </w:rPr>
        <w:drawing>
          <wp:inline distT="0" distB="0" distL="0" distR="0">
            <wp:extent cx="5078730" cy="2402023"/>
            <wp:effectExtent l="19050" t="0" r="7620" b="0"/>
            <wp:docPr id="40" name="Picture 10" descr="spark-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rk-pipeline"/>
                    <pic:cNvPicPr>
                      <a:picLocks noChangeAspect="1" noChangeArrowheads="1"/>
                    </pic:cNvPicPr>
                  </pic:nvPicPr>
                  <pic:blipFill>
                    <a:blip r:embed="rId67" cstate="print"/>
                    <a:srcRect/>
                    <a:stretch>
                      <a:fillRect/>
                    </a:stretch>
                  </pic:blipFill>
                  <pic:spPr bwMode="auto">
                    <a:xfrm>
                      <a:off x="0" y="0"/>
                      <a:ext cx="5078730" cy="2402023"/>
                    </a:xfrm>
                    <a:prstGeom prst="rect">
                      <a:avLst/>
                    </a:prstGeom>
                    <a:noFill/>
                    <a:ln w="9525">
                      <a:noFill/>
                      <a:miter lim="800000"/>
                      <a:headEnd/>
                      <a:tailEnd/>
                    </a:ln>
                  </pic:spPr>
                </pic:pic>
              </a:graphicData>
            </a:graphic>
          </wp:inline>
        </w:drawing>
      </w:r>
    </w:p>
    <w:p w:rsidR="002E0D69" w:rsidRPr="00FD7A1A" w:rsidRDefault="002E0D69" w:rsidP="002E0D69">
      <w:pPr>
        <w:pStyle w:val="normal0"/>
        <w:spacing w:before="280" w:after="280" w:line="240" w:lineRule="auto"/>
        <w:ind w:left="720"/>
        <w:jc w:val="center"/>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Diagram – Machine learning data pipeline</w:t>
      </w:r>
      <w:r w:rsidR="00263381">
        <w:rPr>
          <w:rFonts w:ascii="Times New Roman" w:eastAsia="Times New Roman" w:hAnsi="Times New Roman" w:cs="Times New Roman"/>
          <w:b/>
          <w:sz w:val="20"/>
          <w:szCs w:val="20"/>
        </w:rPr>
        <w:t xml:space="preserve"> </w:t>
      </w:r>
      <w:hyperlink r:id="rId68" w:history="1">
        <w:r w:rsidR="00263381" w:rsidRPr="00263381">
          <w:rPr>
            <w:rStyle w:val="Hyperlink"/>
            <w:rFonts w:ascii="Times New Roman" w:eastAsia="Times New Roman" w:hAnsi="Times New Roman" w:cs="Times New Roman"/>
            <w:b/>
            <w:sz w:val="20"/>
            <w:szCs w:val="20"/>
          </w:rPr>
          <w:t>Ref</w:t>
        </w:r>
      </w:hyperlink>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Pipe operator in Spark</w:t>
      </w:r>
      <w:del w:id="674" w:author="chotta-safe" w:date="2017-03-05T13:26:00Z">
        <w:r w:rsidRPr="00FD7A1A" w:rsidDel="003157AC">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 xml:space="preserve"> allows </w:t>
      </w:r>
      <w:ins w:id="675" w:author="chotta-safe" w:date="2017-03-05T13:26:00Z">
        <w:r w:rsidR="003157AC">
          <w:rPr>
            <w:rFonts w:ascii="Times New Roman" w:eastAsia="Times New Roman" w:hAnsi="Times New Roman" w:cs="Times New Roman"/>
            <w:sz w:val="20"/>
            <w:szCs w:val="20"/>
          </w:rPr>
          <w:t xml:space="preserve">the </w:t>
        </w:r>
      </w:ins>
      <w:r w:rsidRPr="00FD7A1A">
        <w:rPr>
          <w:rFonts w:ascii="Times New Roman" w:eastAsia="Times New Roman" w:hAnsi="Times New Roman" w:cs="Times New Roman"/>
          <w:sz w:val="20"/>
          <w:szCs w:val="20"/>
        </w:rPr>
        <w:t xml:space="preserve">developer to process RDD data using external applications. Sometimes in data analysis, we need to use an external library which may not be written using Java/Scala. Ex: </w:t>
      </w:r>
      <w:proofErr w:type="gramStart"/>
      <w:r w:rsidRPr="00FD7A1A">
        <w:rPr>
          <w:rFonts w:ascii="Times New Roman" w:eastAsia="Times New Roman" w:hAnsi="Times New Roman" w:cs="Times New Roman"/>
          <w:sz w:val="20"/>
          <w:szCs w:val="20"/>
        </w:rPr>
        <w:t>Fortran</w:t>
      </w:r>
      <w:proofErr w:type="gramEnd"/>
      <w:r w:rsidRPr="00FD7A1A">
        <w:rPr>
          <w:rFonts w:ascii="Times New Roman" w:eastAsia="Times New Roman" w:hAnsi="Times New Roman" w:cs="Times New Roman"/>
          <w:sz w:val="20"/>
          <w:szCs w:val="20"/>
        </w:rPr>
        <w:t xml:space="preserve"> math libraries. In that case, </w:t>
      </w:r>
      <w:ins w:id="676" w:author="chotta-safe" w:date="2017-03-05T13:28:00Z">
        <w:r w:rsidR="003157AC">
          <w:rPr>
            <w:rFonts w:ascii="Times New Roman" w:eastAsia="Times New Roman" w:hAnsi="Times New Roman" w:cs="Times New Roman"/>
            <w:sz w:val="20"/>
            <w:szCs w:val="20"/>
          </w:rPr>
          <w:t>S</w:t>
        </w:r>
      </w:ins>
      <w:del w:id="677" w:author="chotta-safe" w:date="2017-03-05T13:28:00Z">
        <w:r w:rsidRPr="00FD7A1A" w:rsidDel="003157AC">
          <w:rPr>
            <w:rFonts w:ascii="Times New Roman" w:eastAsia="Times New Roman" w:hAnsi="Times New Roman" w:cs="Times New Roman"/>
            <w:sz w:val="20"/>
            <w:szCs w:val="20"/>
          </w:rPr>
          <w:delText>s</w:delText>
        </w:r>
      </w:del>
      <w:r w:rsidRPr="00FD7A1A">
        <w:rPr>
          <w:rFonts w:ascii="Times New Roman" w:eastAsia="Times New Roman" w:hAnsi="Times New Roman" w:cs="Times New Roman"/>
          <w:sz w:val="20"/>
          <w:szCs w:val="20"/>
        </w:rPr>
        <w:t>park’s pipe operator allows us to send the RDD data to the external application.</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Pipe in Spark</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following steps show</w:t>
      </w:r>
      <w:del w:id="678" w:author="chotta-safe" w:date="2017-03-05T13:27:00Z">
        <w:r w:rsidRPr="00FD7A1A" w:rsidDel="003157AC">
          <w:rPr>
            <w:rFonts w:ascii="Times New Roman" w:eastAsia="Times New Roman" w:hAnsi="Times New Roman" w:cs="Times New Roman"/>
            <w:sz w:val="20"/>
            <w:szCs w:val="20"/>
          </w:rPr>
          <w:delText>s</w:delText>
        </w:r>
      </w:del>
      <w:r w:rsidRPr="00FD7A1A">
        <w:rPr>
          <w:rFonts w:ascii="Times New Roman" w:eastAsia="Times New Roman" w:hAnsi="Times New Roman" w:cs="Times New Roman"/>
          <w:sz w:val="20"/>
          <w:szCs w:val="20"/>
        </w:rPr>
        <w:t xml:space="preserve"> how to use pipe operator. To start with, we will create an RDD from in</w:t>
      </w:r>
      <w:r w:rsidR="00F332D2">
        <w:rPr>
          <w:rFonts w:ascii="Times New Roman" w:eastAsia="Times New Roman" w:hAnsi="Times New Roman" w:cs="Times New Roman"/>
          <w:sz w:val="20"/>
          <w:szCs w:val="20"/>
        </w:rPr>
        <w:t xml:space="preserve"> </w:t>
      </w:r>
      <w:r w:rsidRPr="00FD7A1A">
        <w:rPr>
          <w:rFonts w:ascii="Times New Roman" w:eastAsia="Times New Roman" w:hAnsi="Times New Roman" w:cs="Times New Roman"/>
          <w:sz w:val="20"/>
          <w:szCs w:val="20"/>
        </w:rPr>
        <w:t>memory list.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Step </w:t>
      </w:r>
      <w:del w:id="679" w:author="chotta-safe" w:date="2017-03-05T13:27:00Z">
        <w:r w:rsidRPr="00FD7A1A" w:rsidDel="003157AC">
          <w:rPr>
            <w:rFonts w:ascii="Times New Roman" w:eastAsia="Times New Roman" w:hAnsi="Times New Roman" w:cs="Times New Roman"/>
            <w:sz w:val="20"/>
            <w:szCs w:val="20"/>
          </w:rPr>
          <w:delText>1 :</w:delText>
        </w:r>
      </w:del>
      <w:ins w:id="680" w:author="chotta-safe" w:date="2017-03-05T13:27:00Z">
        <w:r w:rsidR="003157AC" w:rsidRPr="00FD7A1A">
          <w:rPr>
            <w:rFonts w:ascii="Times New Roman" w:eastAsia="Times New Roman" w:hAnsi="Times New Roman" w:cs="Times New Roman"/>
            <w:sz w:val="20"/>
            <w:szCs w:val="20"/>
          </w:rPr>
          <w:t>1:</w:t>
        </w:r>
      </w:ins>
      <w:r w:rsidRPr="00FD7A1A">
        <w:rPr>
          <w:rFonts w:ascii="Times New Roman" w:eastAsia="Times New Roman" w:hAnsi="Times New Roman" w:cs="Times New Roman"/>
          <w:sz w:val="20"/>
          <w:szCs w:val="20"/>
        </w:rPr>
        <w:t xml:space="preserve"> Create a RDD</w:t>
      </w:r>
    </w:p>
    <w:p w:rsidR="002E0D69" w:rsidRPr="003157AC" w:rsidRDefault="002E0D69" w:rsidP="00FC68BE">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Change w:id="681" w:author="chotta-safe" w:date="2017-03-05T13:27:00Z">
            <w:rPr>
              <w:rFonts w:ascii="Times New Roman" w:eastAsia="Times New Roman" w:hAnsi="Times New Roman" w:cs="Times New Roman"/>
              <w:sz w:val="20"/>
              <w:szCs w:val="20"/>
            </w:rPr>
          </w:rPrChange>
        </w:rPr>
      </w:pPr>
      <w:proofErr w:type="gramStart"/>
      <w:r w:rsidRPr="003157AC">
        <w:rPr>
          <w:rFonts w:ascii="Courier New" w:eastAsia="Times New Roman" w:hAnsi="Courier New" w:cs="Courier New"/>
          <w:sz w:val="20"/>
          <w:szCs w:val="20"/>
          <w:rPrChange w:id="682" w:author="chotta-safe" w:date="2017-03-05T13:27:00Z">
            <w:rPr>
              <w:rFonts w:ascii="Times New Roman" w:eastAsia="Times New Roman" w:hAnsi="Times New Roman" w:cs="Times New Roman"/>
              <w:sz w:val="20"/>
              <w:szCs w:val="20"/>
            </w:rPr>
          </w:rPrChange>
        </w:rPr>
        <w:t>val</w:t>
      </w:r>
      <w:proofErr w:type="gramEnd"/>
      <w:r w:rsidRPr="003157AC">
        <w:rPr>
          <w:rFonts w:ascii="Courier New" w:eastAsia="Times New Roman" w:hAnsi="Courier New" w:cs="Courier New"/>
          <w:sz w:val="20"/>
          <w:szCs w:val="20"/>
          <w:rPrChange w:id="683" w:author="chotta-safe" w:date="2017-03-05T13:27:00Z">
            <w:rPr>
              <w:rFonts w:ascii="Times New Roman" w:eastAsia="Times New Roman" w:hAnsi="Times New Roman" w:cs="Times New Roman"/>
              <w:sz w:val="20"/>
              <w:szCs w:val="20"/>
            </w:rPr>
          </w:rPrChange>
        </w:rPr>
        <w:t xml:space="preserve"> data = List("hi","hello","how","are","you")</w:t>
      </w:r>
    </w:p>
    <w:p w:rsidR="002E0D69" w:rsidRPr="003157AC" w:rsidRDefault="002E0D69" w:rsidP="00FC68BE">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Change w:id="684" w:author="chotta-safe" w:date="2017-03-05T13:27:00Z">
            <w:rPr>
              <w:rFonts w:ascii="Times New Roman" w:eastAsia="Times New Roman" w:hAnsi="Times New Roman" w:cs="Times New Roman"/>
              <w:sz w:val="20"/>
              <w:szCs w:val="20"/>
            </w:rPr>
          </w:rPrChange>
        </w:rPr>
      </w:pPr>
      <w:r w:rsidRPr="003157AC">
        <w:rPr>
          <w:rFonts w:ascii="Courier New" w:eastAsia="Times New Roman" w:hAnsi="Courier New" w:cs="Courier New"/>
          <w:sz w:val="20"/>
          <w:szCs w:val="20"/>
          <w:rPrChange w:id="685" w:author="chotta-safe" w:date="2017-03-05T13:27:00Z">
            <w:rPr>
              <w:rFonts w:ascii="Times New Roman" w:eastAsia="Times New Roman" w:hAnsi="Times New Roman" w:cs="Times New Roman"/>
              <w:sz w:val="20"/>
              <w:szCs w:val="20"/>
            </w:rPr>
          </w:rPrChange>
        </w:rPr>
        <w:t xml:space="preserve"> </w:t>
      </w:r>
      <w:proofErr w:type="gramStart"/>
      <w:r w:rsidRPr="003157AC">
        <w:rPr>
          <w:rFonts w:ascii="Courier New" w:eastAsia="Times New Roman" w:hAnsi="Courier New" w:cs="Courier New"/>
          <w:sz w:val="20"/>
          <w:szCs w:val="20"/>
          <w:rPrChange w:id="686" w:author="chotta-safe" w:date="2017-03-05T13:27:00Z">
            <w:rPr>
              <w:rFonts w:ascii="Times New Roman" w:eastAsia="Times New Roman" w:hAnsi="Times New Roman" w:cs="Times New Roman"/>
              <w:sz w:val="20"/>
              <w:szCs w:val="20"/>
            </w:rPr>
          </w:rPrChange>
        </w:rPr>
        <w:t>val</w:t>
      </w:r>
      <w:proofErr w:type="gramEnd"/>
      <w:r w:rsidRPr="003157AC">
        <w:rPr>
          <w:rFonts w:ascii="Courier New" w:eastAsia="Times New Roman" w:hAnsi="Courier New" w:cs="Courier New"/>
          <w:sz w:val="20"/>
          <w:szCs w:val="20"/>
          <w:rPrChange w:id="687" w:author="chotta-safe" w:date="2017-03-05T13:27:00Z">
            <w:rPr>
              <w:rFonts w:ascii="Times New Roman" w:eastAsia="Times New Roman" w:hAnsi="Times New Roman" w:cs="Times New Roman"/>
              <w:sz w:val="20"/>
              <w:szCs w:val="20"/>
            </w:rPr>
          </w:rPrChange>
        </w:rPr>
        <w:t xml:space="preserve"> dataRDD = sc.makeRDD(data) //sc is SparkContext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Step </w:t>
      </w:r>
      <w:del w:id="688" w:author="chotta-safe" w:date="2017-03-05T13:28:00Z">
        <w:r w:rsidRPr="00FD7A1A" w:rsidDel="003157AC">
          <w:rPr>
            <w:rFonts w:ascii="Times New Roman" w:eastAsia="Times New Roman" w:hAnsi="Times New Roman" w:cs="Times New Roman"/>
            <w:sz w:val="20"/>
            <w:szCs w:val="20"/>
          </w:rPr>
          <w:delText>2 :</w:delText>
        </w:r>
      </w:del>
      <w:ins w:id="689" w:author="chotta-safe" w:date="2017-03-05T13:28:00Z">
        <w:r w:rsidR="003157AC" w:rsidRPr="00FD7A1A">
          <w:rPr>
            <w:rFonts w:ascii="Times New Roman" w:eastAsia="Times New Roman" w:hAnsi="Times New Roman" w:cs="Times New Roman"/>
            <w:sz w:val="20"/>
            <w:szCs w:val="20"/>
          </w:rPr>
          <w:t>2:</w:t>
        </w:r>
      </w:ins>
      <w:r w:rsidRPr="00FD7A1A">
        <w:rPr>
          <w:rFonts w:ascii="Times New Roman" w:eastAsia="Times New Roman" w:hAnsi="Times New Roman" w:cs="Times New Roman"/>
          <w:sz w:val="20"/>
          <w:szCs w:val="20"/>
        </w:rPr>
        <w:t xml:space="preserve"> Create a shell script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Once we have RDD, </w:t>
      </w:r>
      <w:del w:id="690" w:author="chotta-safe" w:date="2017-03-05T13:28:00Z">
        <w:r w:rsidRPr="00FD7A1A" w:rsidDel="003157AC">
          <w:rPr>
            <w:rFonts w:ascii="Times New Roman" w:eastAsia="Times New Roman" w:hAnsi="Times New Roman" w:cs="Times New Roman"/>
            <w:sz w:val="20"/>
            <w:szCs w:val="20"/>
          </w:rPr>
          <w:delText xml:space="preserve">then </w:delText>
        </w:r>
      </w:del>
      <w:r w:rsidRPr="00FD7A1A">
        <w:rPr>
          <w:rFonts w:ascii="Times New Roman" w:eastAsia="Times New Roman" w:hAnsi="Times New Roman" w:cs="Times New Roman"/>
          <w:sz w:val="20"/>
          <w:szCs w:val="20"/>
        </w:rPr>
        <w:t xml:space="preserve">we will pipe it to a shell script. Let’s create a file called echo.sh, </w:t>
      </w:r>
      <w:del w:id="691" w:author="chotta-safe" w:date="2017-03-05T13:28:00Z">
        <w:r w:rsidRPr="00FD7A1A" w:rsidDel="003157AC">
          <w:rPr>
            <w:rFonts w:ascii="Times New Roman" w:eastAsia="Times New Roman" w:hAnsi="Times New Roman" w:cs="Times New Roman"/>
            <w:sz w:val="20"/>
            <w:szCs w:val="20"/>
          </w:rPr>
          <w:delText>then</w:delText>
        </w:r>
      </w:del>
      <w:ins w:id="692" w:author="chotta-safe" w:date="2017-03-05T13:28:00Z">
        <w:r w:rsidR="003157AC" w:rsidRPr="00FD7A1A">
          <w:rPr>
            <w:rFonts w:ascii="Times New Roman" w:eastAsia="Times New Roman" w:hAnsi="Times New Roman" w:cs="Times New Roman"/>
            <w:sz w:val="20"/>
            <w:szCs w:val="20"/>
          </w:rPr>
          <w:t>and then</w:t>
        </w:r>
      </w:ins>
      <w:r w:rsidRPr="00FD7A1A">
        <w:rPr>
          <w:rFonts w:ascii="Times New Roman" w:eastAsia="Times New Roman" w:hAnsi="Times New Roman" w:cs="Times New Roman"/>
          <w:sz w:val="20"/>
          <w:szCs w:val="20"/>
        </w:rPr>
        <w:t xml:space="preserve"> put the following content.</w:t>
      </w:r>
    </w:p>
    <w:p w:rsidR="002E0D69" w:rsidRPr="003157AC" w:rsidRDefault="002E0D69" w:rsidP="00FC68BE">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Change w:id="693" w:author="chotta-safe" w:date="2017-03-05T13:28:00Z">
            <w:rPr>
              <w:rFonts w:ascii="Times New Roman" w:eastAsia="Times New Roman" w:hAnsi="Times New Roman" w:cs="Times New Roman"/>
              <w:sz w:val="20"/>
              <w:szCs w:val="20"/>
            </w:rPr>
          </w:rPrChange>
        </w:rPr>
      </w:pPr>
      <w:proofErr w:type="gramStart"/>
      <w:r w:rsidRPr="003157AC">
        <w:rPr>
          <w:rFonts w:ascii="Courier New" w:eastAsia="Times New Roman" w:hAnsi="Courier New" w:cs="Courier New"/>
          <w:sz w:val="20"/>
          <w:szCs w:val="20"/>
          <w:rPrChange w:id="694" w:author="chotta-safe" w:date="2017-03-05T13:28:00Z">
            <w:rPr>
              <w:rFonts w:ascii="Times New Roman" w:eastAsia="Times New Roman" w:hAnsi="Times New Roman" w:cs="Times New Roman"/>
              <w:sz w:val="20"/>
              <w:szCs w:val="20"/>
            </w:rPr>
          </w:rPrChange>
        </w:rPr>
        <w:t>#!/</w:t>
      </w:r>
      <w:proofErr w:type="gramEnd"/>
      <w:r w:rsidRPr="003157AC">
        <w:rPr>
          <w:rFonts w:ascii="Courier New" w:eastAsia="Times New Roman" w:hAnsi="Courier New" w:cs="Courier New"/>
          <w:sz w:val="20"/>
          <w:szCs w:val="20"/>
          <w:rPrChange w:id="695" w:author="chotta-safe" w:date="2017-03-05T13:28:00Z">
            <w:rPr>
              <w:rFonts w:ascii="Times New Roman" w:eastAsia="Times New Roman" w:hAnsi="Times New Roman" w:cs="Times New Roman"/>
              <w:sz w:val="20"/>
              <w:szCs w:val="20"/>
            </w:rPr>
          </w:rPrChange>
        </w:rPr>
        <w:t>bin/sh</w:t>
      </w:r>
    </w:p>
    <w:p w:rsidR="002E0D69" w:rsidRPr="003157AC" w:rsidRDefault="002E0D69" w:rsidP="00FC68BE">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Change w:id="696" w:author="chotta-safe" w:date="2017-03-05T13:28:00Z">
            <w:rPr>
              <w:rFonts w:ascii="Times New Roman" w:eastAsia="Times New Roman" w:hAnsi="Times New Roman" w:cs="Times New Roman"/>
              <w:sz w:val="20"/>
              <w:szCs w:val="20"/>
            </w:rPr>
          </w:rPrChange>
        </w:rPr>
      </w:pPr>
      <w:proofErr w:type="gramStart"/>
      <w:r w:rsidRPr="003157AC">
        <w:rPr>
          <w:rFonts w:ascii="Courier New" w:eastAsia="Times New Roman" w:hAnsi="Courier New" w:cs="Courier New"/>
          <w:sz w:val="20"/>
          <w:szCs w:val="20"/>
          <w:rPrChange w:id="697" w:author="chotta-safe" w:date="2017-03-05T13:28:00Z">
            <w:rPr>
              <w:rFonts w:ascii="Times New Roman" w:eastAsia="Times New Roman" w:hAnsi="Times New Roman" w:cs="Times New Roman"/>
              <w:sz w:val="20"/>
              <w:szCs w:val="20"/>
            </w:rPr>
          </w:rPrChange>
        </w:rPr>
        <w:t>echo</w:t>
      </w:r>
      <w:proofErr w:type="gramEnd"/>
      <w:r w:rsidRPr="003157AC">
        <w:rPr>
          <w:rFonts w:ascii="Courier New" w:eastAsia="Times New Roman" w:hAnsi="Courier New" w:cs="Courier New"/>
          <w:sz w:val="20"/>
          <w:szCs w:val="20"/>
          <w:rPrChange w:id="698" w:author="chotta-safe" w:date="2017-03-05T13:28:00Z">
            <w:rPr>
              <w:rFonts w:ascii="Times New Roman" w:eastAsia="Times New Roman" w:hAnsi="Times New Roman" w:cs="Times New Roman"/>
              <w:sz w:val="20"/>
              <w:szCs w:val="20"/>
            </w:rPr>
          </w:rPrChange>
        </w:rPr>
        <w:t xml:space="preserve"> "Running shell script"</w:t>
      </w:r>
    </w:p>
    <w:p w:rsidR="002E0D69" w:rsidRPr="003157AC" w:rsidRDefault="002E0D69" w:rsidP="00FC68BE">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Change w:id="699" w:author="chotta-safe" w:date="2017-03-05T13:28:00Z">
            <w:rPr>
              <w:rFonts w:ascii="Times New Roman" w:eastAsia="Times New Roman" w:hAnsi="Times New Roman" w:cs="Times New Roman"/>
              <w:sz w:val="20"/>
              <w:szCs w:val="20"/>
            </w:rPr>
          </w:rPrChange>
        </w:rPr>
      </w:pPr>
      <w:proofErr w:type="gramStart"/>
      <w:r w:rsidRPr="003157AC">
        <w:rPr>
          <w:rFonts w:ascii="Courier New" w:eastAsia="Times New Roman" w:hAnsi="Courier New" w:cs="Courier New"/>
          <w:sz w:val="20"/>
          <w:szCs w:val="20"/>
          <w:rPrChange w:id="700" w:author="chotta-safe" w:date="2017-03-05T13:28:00Z">
            <w:rPr>
              <w:rFonts w:ascii="Times New Roman" w:eastAsia="Times New Roman" w:hAnsi="Times New Roman" w:cs="Times New Roman"/>
              <w:sz w:val="20"/>
              <w:szCs w:val="20"/>
            </w:rPr>
          </w:rPrChange>
        </w:rPr>
        <w:t>while</w:t>
      </w:r>
      <w:proofErr w:type="gramEnd"/>
      <w:r w:rsidRPr="003157AC">
        <w:rPr>
          <w:rFonts w:ascii="Courier New" w:eastAsia="Times New Roman" w:hAnsi="Courier New" w:cs="Courier New"/>
          <w:sz w:val="20"/>
          <w:szCs w:val="20"/>
          <w:rPrChange w:id="701" w:author="chotta-safe" w:date="2017-03-05T13:28:00Z">
            <w:rPr>
              <w:rFonts w:ascii="Times New Roman" w:eastAsia="Times New Roman" w:hAnsi="Times New Roman" w:cs="Times New Roman"/>
              <w:sz w:val="20"/>
              <w:szCs w:val="20"/>
            </w:rPr>
          </w:rPrChange>
        </w:rPr>
        <w:t xml:space="preserve"> read LINE; do</w:t>
      </w:r>
    </w:p>
    <w:p w:rsidR="002E0D69" w:rsidRPr="003157AC" w:rsidRDefault="002E0D69" w:rsidP="00FC68BE">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Change w:id="702" w:author="chotta-safe" w:date="2017-03-05T13:28:00Z">
            <w:rPr>
              <w:rFonts w:ascii="Times New Roman" w:eastAsia="Times New Roman" w:hAnsi="Times New Roman" w:cs="Times New Roman"/>
              <w:sz w:val="20"/>
              <w:szCs w:val="20"/>
            </w:rPr>
          </w:rPrChange>
        </w:rPr>
      </w:pPr>
      <w:r w:rsidRPr="003157AC">
        <w:rPr>
          <w:rFonts w:ascii="Courier New" w:eastAsia="Times New Roman" w:hAnsi="Courier New" w:cs="Courier New"/>
          <w:sz w:val="20"/>
          <w:szCs w:val="20"/>
          <w:rPrChange w:id="703" w:author="chotta-safe" w:date="2017-03-05T13:28:00Z">
            <w:rPr>
              <w:rFonts w:ascii="Times New Roman" w:eastAsia="Times New Roman" w:hAnsi="Times New Roman" w:cs="Times New Roman"/>
              <w:sz w:val="20"/>
              <w:szCs w:val="20"/>
            </w:rPr>
          </w:rPrChange>
        </w:rPr>
        <w:t xml:space="preserve">   </w:t>
      </w:r>
      <w:proofErr w:type="gramStart"/>
      <w:r w:rsidRPr="003157AC">
        <w:rPr>
          <w:rFonts w:ascii="Courier New" w:eastAsia="Times New Roman" w:hAnsi="Courier New" w:cs="Courier New"/>
          <w:sz w:val="20"/>
          <w:szCs w:val="20"/>
          <w:rPrChange w:id="704" w:author="chotta-safe" w:date="2017-03-05T13:28:00Z">
            <w:rPr>
              <w:rFonts w:ascii="Times New Roman" w:eastAsia="Times New Roman" w:hAnsi="Times New Roman" w:cs="Times New Roman"/>
              <w:sz w:val="20"/>
              <w:szCs w:val="20"/>
            </w:rPr>
          </w:rPrChange>
        </w:rPr>
        <w:t>echo</w:t>
      </w:r>
      <w:proofErr w:type="gramEnd"/>
      <w:r w:rsidRPr="003157AC">
        <w:rPr>
          <w:rFonts w:ascii="Courier New" w:eastAsia="Times New Roman" w:hAnsi="Courier New" w:cs="Courier New"/>
          <w:sz w:val="20"/>
          <w:szCs w:val="20"/>
          <w:rPrChange w:id="705" w:author="chotta-safe" w:date="2017-03-05T13:28:00Z">
            <w:rPr>
              <w:rFonts w:ascii="Times New Roman" w:eastAsia="Times New Roman" w:hAnsi="Times New Roman" w:cs="Times New Roman"/>
              <w:sz w:val="20"/>
              <w:szCs w:val="20"/>
            </w:rPr>
          </w:rPrChange>
        </w:rPr>
        <w:t xml:space="preserve"> ${LINE}    </w:t>
      </w:r>
    </w:p>
    <w:p w:rsidR="002E0D69" w:rsidRPr="003157AC" w:rsidRDefault="002E0D69" w:rsidP="00FC68BE">
      <w:pPr>
        <w:pStyle w:val="normal0"/>
        <w:shd w:val="clear" w:color="auto" w:fill="D9D9D9" w:themeFill="background1" w:themeFillShade="D9"/>
        <w:spacing w:before="280" w:after="280" w:line="240" w:lineRule="auto"/>
        <w:ind w:left="720"/>
        <w:rPr>
          <w:rFonts w:ascii="Courier New" w:eastAsia="Times New Roman" w:hAnsi="Courier New" w:cs="Courier New"/>
          <w:sz w:val="20"/>
          <w:szCs w:val="20"/>
          <w:rPrChange w:id="706" w:author="chotta-safe" w:date="2017-03-05T13:28:00Z">
            <w:rPr>
              <w:rFonts w:ascii="Times New Roman" w:eastAsia="Times New Roman" w:hAnsi="Times New Roman" w:cs="Times New Roman"/>
              <w:sz w:val="20"/>
              <w:szCs w:val="20"/>
            </w:rPr>
          </w:rPrChange>
        </w:rPr>
      </w:pPr>
      <w:proofErr w:type="gramStart"/>
      <w:r w:rsidRPr="003157AC">
        <w:rPr>
          <w:rFonts w:ascii="Courier New" w:eastAsia="Times New Roman" w:hAnsi="Courier New" w:cs="Courier New"/>
          <w:sz w:val="20"/>
          <w:szCs w:val="20"/>
          <w:rPrChange w:id="707" w:author="chotta-safe" w:date="2017-03-05T13:28:00Z">
            <w:rPr>
              <w:rFonts w:ascii="Times New Roman" w:eastAsia="Times New Roman" w:hAnsi="Times New Roman" w:cs="Times New Roman"/>
              <w:sz w:val="20"/>
              <w:szCs w:val="20"/>
            </w:rPr>
          </w:rPrChange>
        </w:rPr>
        <w:t>done</w:t>
      </w:r>
      <w:proofErr w:type="gramEnd"/>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is a simple shell script which reads the input from stdin and output that to stdout. You can do any other shell operation in this shell script.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Step 3</w:t>
      </w:r>
      <w:del w:id="708" w:author="chotta-safe" w:date="2017-03-05T13:29:00Z">
        <w:r w:rsidRPr="00FD7A1A" w:rsidDel="00C12173">
          <w:rPr>
            <w:rFonts w:ascii="Times New Roman" w:eastAsia="Times New Roman" w:hAnsi="Times New Roman" w:cs="Times New Roman"/>
            <w:sz w:val="20"/>
            <w:szCs w:val="20"/>
          </w:rPr>
          <w:delText xml:space="preserve"> </w:delText>
        </w:r>
      </w:del>
      <w:r w:rsidRPr="00FD7A1A">
        <w:rPr>
          <w:rFonts w:ascii="Times New Roman" w:eastAsia="Times New Roman" w:hAnsi="Times New Roman" w:cs="Times New Roman"/>
          <w:sz w:val="20"/>
          <w:szCs w:val="20"/>
        </w:rPr>
        <w:t>: Pipe rdd data to shell script</w:t>
      </w:r>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Once we have the shell script, we can pipe the RDD through this script. Make sure that you change the scriptPath variable to match path of your file.</w:t>
      </w:r>
    </w:p>
    <w:p w:rsidR="002E0D69" w:rsidRPr="00C12173" w:rsidRDefault="002E0D69" w:rsidP="006F28BF">
      <w:pPr>
        <w:pStyle w:val="NoSpacing"/>
        <w:shd w:val="clear" w:color="auto" w:fill="D9D9D9" w:themeFill="background1" w:themeFillShade="D9"/>
        <w:ind w:left="720"/>
        <w:rPr>
          <w:rFonts w:ascii="Courier New" w:hAnsi="Courier New" w:cs="Courier New"/>
          <w:sz w:val="18"/>
          <w:szCs w:val="18"/>
          <w:rPrChange w:id="709" w:author="chotta-safe" w:date="2017-03-05T13:29:00Z">
            <w:rPr>
              <w:rFonts w:ascii="Times New Roman" w:hAnsi="Times New Roman" w:cs="Times New Roman"/>
              <w:sz w:val="18"/>
              <w:szCs w:val="18"/>
            </w:rPr>
          </w:rPrChange>
        </w:rPr>
      </w:pPr>
      <w:proofErr w:type="gramStart"/>
      <w:r w:rsidRPr="00C12173">
        <w:rPr>
          <w:rFonts w:ascii="Courier New" w:hAnsi="Courier New" w:cs="Courier New"/>
          <w:sz w:val="18"/>
          <w:szCs w:val="18"/>
          <w:rPrChange w:id="710" w:author="chotta-safe" w:date="2017-03-05T13:29:00Z">
            <w:rPr>
              <w:rFonts w:ascii="Times New Roman" w:hAnsi="Times New Roman" w:cs="Times New Roman"/>
              <w:sz w:val="18"/>
              <w:szCs w:val="18"/>
            </w:rPr>
          </w:rPrChange>
        </w:rPr>
        <w:t>val</w:t>
      </w:r>
      <w:proofErr w:type="gramEnd"/>
      <w:r w:rsidRPr="00C12173">
        <w:rPr>
          <w:rFonts w:ascii="Courier New" w:hAnsi="Courier New" w:cs="Courier New"/>
          <w:sz w:val="18"/>
          <w:szCs w:val="18"/>
          <w:rPrChange w:id="711" w:author="chotta-safe" w:date="2017-03-05T13:29:00Z">
            <w:rPr>
              <w:rFonts w:ascii="Times New Roman" w:hAnsi="Times New Roman" w:cs="Times New Roman"/>
              <w:sz w:val="18"/>
              <w:szCs w:val="18"/>
            </w:rPr>
          </w:rPrChange>
        </w:rPr>
        <w:t xml:space="preserve"> scriptPath = "/home/hadoop/echo.sh"</w:t>
      </w:r>
    </w:p>
    <w:p w:rsidR="002E0D69" w:rsidRPr="00C12173" w:rsidRDefault="002E0D69" w:rsidP="006F28BF">
      <w:pPr>
        <w:pStyle w:val="NoSpacing"/>
        <w:shd w:val="clear" w:color="auto" w:fill="D9D9D9" w:themeFill="background1" w:themeFillShade="D9"/>
        <w:ind w:left="720"/>
        <w:rPr>
          <w:rFonts w:ascii="Courier New" w:hAnsi="Courier New" w:cs="Courier New"/>
          <w:sz w:val="18"/>
          <w:szCs w:val="18"/>
          <w:rPrChange w:id="712" w:author="chotta-safe" w:date="2017-03-05T13:29:00Z">
            <w:rPr>
              <w:rFonts w:ascii="Times New Roman" w:hAnsi="Times New Roman" w:cs="Times New Roman"/>
              <w:sz w:val="18"/>
              <w:szCs w:val="18"/>
            </w:rPr>
          </w:rPrChange>
        </w:rPr>
      </w:pPr>
      <w:proofErr w:type="gramStart"/>
      <w:r w:rsidRPr="00C12173">
        <w:rPr>
          <w:rFonts w:ascii="Courier New" w:hAnsi="Courier New" w:cs="Courier New"/>
          <w:sz w:val="18"/>
          <w:szCs w:val="18"/>
          <w:rPrChange w:id="713" w:author="chotta-safe" w:date="2017-03-05T13:29:00Z">
            <w:rPr>
              <w:rFonts w:ascii="Times New Roman" w:hAnsi="Times New Roman" w:cs="Times New Roman"/>
              <w:sz w:val="18"/>
              <w:szCs w:val="18"/>
            </w:rPr>
          </w:rPrChange>
        </w:rPr>
        <w:t>val</w:t>
      </w:r>
      <w:proofErr w:type="gramEnd"/>
      <w:r w:rsidRPr="00C12173">
        <w:rPr>
          <w:rFonts w:ascii="Courier New" w:hAnsi="Courier New" w:cs="Courier New"/>
          <w:sz w:val="18"/>
          <w:szCs w:val="18"/>
          <w:rPrChange w:id="714" w:author="chotta-safe" w:date="2017-03-05T13:29:00Z">
            <w:rPr>
              <w:rFonts w:ascii="Times New Roman" w:hAnsi="Times New Roman" w:cs="Times New Roman"/>
              <w:sz w:val="18"/>
              <w:szCs w:val="18"/>
            </w:rPr>
          </w:rPrChange>
        </w:rPr>
        <w:t xml:space="preserve"> pipeRDD = dataRDD.pipe(scriptPath)</w:t>
      </w:r>
    </w:p>
    <w:p w:rsidR="002E0D69" w:rsidRPr="00C12173" w:rsidRDefault="002E0D69" w:rsidP="006F28BF">
      <w:pPr>
        <w:pStyle w:val="NoSpacing"/>
        <w:shd w:val="clear" w:color="auto" w:fill="D9D9D9" w:themeFill="background1" w:themeFillShade="D9"/>
        <w:ind w:left="720"/>
        <w:rPr>
          <w:rFonts w:ascii="Courier New" w:hAnsi="Courier New" w:cs="Courier New"/>
          <w:sz w:val="18"/>
          <w:szCs w:val="18"/>
          <w:rPrChange w:id="715" w:author="chotta-safe" w:date="2017-03-05T13:29:00Z">
            <w:rPr>
              <w:rFonts w:ascii="Times New Roman" w:hAnsi="Times New Roman" w:cs="Times New Roman"/>
              <w:sz w:val="18"/>
              <w:szCs w:val="18"/>
            </w:rPr>
          </w:rPrChange>
        </w:rPr>
      </w:pPr>
      <w:proofErr w:type="gramStart"/>
      <w:r w:rsidRPr="00C12173">
        <w:rPr>
          <w:rFonts w:ascii="Courier New" w:hAnsi="Courier New" w:cs="Courier New"/>
          <w:sz w:val="18"/>
          <w:szCs w:val="18"/>
          <w:rPrChange w:id="716" w:author="chotta-safe" w:date="2017-03-05T13:29:00Z">
            <w:rPr>
              <w:rFonts w:ascii="Times New Roman" w:hAnsi="Times New Roman" w:cs="Times New Roman"/>
              <w:sz w:val="18"/>
              <w:szCs w:val="18"/>
            </w:rPr>
          </w:rPrChange>
        </w:rPr>
        <w:t>pipeRDD.collect()</w:t>
      </w:r>
      <w:proofErr w:type="gramEnd"/>
    </w:p>
    <w:p w:rsidR="002E0D69" w:rsidRPr="00FD7A1A" w:rsidRDefault="002E0D69" w:rsidP="002E0D69">
      <w:pPr>
        <w:pStyle w:val="normal0"/>
        <w:spacing w:before="280" w:after="28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Now you should </w:t>
      </w:r>
      <w:ins w:id="717" w:author="chotta-safe" w:date="2017-03-05T13:29:00Z">
        <w:r w:rsidR="00C12173">
          <w:rPr>
            <w:rFonts w:ascii="Times New Roman" w:eastAsia="Times New Roman" w:hAnsi="Times New Roman" w:cs="Times New Roman"/>
            <w:sz w:val="20"/>
            <w:szCs w:val="20"/>
          </w:rPr>
          <w:t xml:space="preserve">be </w:t>
        </w:r>
      </w:ins>
      <w:r w:rsidRPr="00FD7A1A">
        <w:rPr>
          <w:rFonts w:ascii="Times New Roman" w:eastAsia="Times New Roman" w:hAnsi="Times New Roman" w:cs="Times New Roman"/>
          <w:sz w:val="20"/>
          <w:szCs w:val="20"/>
        </w:rPr>
        <w:t>able to see</w:t>
      </w:r>
      <w:del w:id="718" w:author="chotta-safe" w:date="2017-03-05T13:29:00Z">
        <w:r w:rsidRPr="00FD7A1A" w:rsidDel="00C12173">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 xml:space="preserve"> the line printed on console with echo messages from </w:t>
      </w:r>
      <w:ins w:id="719" w:author="chotta-safe" w:date="2017-03-05T13:29:00Z">
        <w:r w:rsidR="00C12173">
          <w:rPr>
            <w:rFonts w:ascii="Times New Roman" w:eastAsia="Times New Roman" w:hAnsi="Times New Roman" w:cs="Times New Roman"/>
            <w:sz w:val="20"/>
            <w:szCs w:val="20"/>
          </w:rPr>
          <w:t xml:space="preserve">the </w:t>
        </w:r>
      </w:ins>
      <w:r w:rsidRPr="00FD7A1A">
        <w:rPr>
          <w:rFonts w:ascii="Times New Roman" w:eastAsia="Times New Roman" w:hAnsi="Times New Roman" w:cs="Times New Roman"/>
          <w:sz w:val="20"/>
          <w:szCs w:val="20"/>
        </w:rPr>
        <w:t xml:space="preserve">shell script. </w:t>
      </w:r>
      <w:ins w:id="720" w:author="chotta-safe" w:date="2017-03-05T13:30:00Z">
        <w:r w:rsidR="00C12173">
          <w:rPr>
            <w:rFonts w:ascii="Times New Roman" w:eastAsia="Times New Roman" w:hAnsi="Times New Roman" w:cs="Times New Roman"/>
            <w:sz w:val="20"/>
            <w:szCs w:val="20"/>
          </w:rPr>
          <w:t>You can use any other executable i</w:t>
        </w:r>
      </w:ins>
      <w:del w:id="721" w:author="chotta-safe" w:date="2017-03-05T13:30:00Z">
        <w:r w:rsidRPr="00FD7A1A" w:rsidDel="00C12173">
          <w:rPr>
            <w:rFonts w:ascii="Times New Roman" w:eastAsia="Times New Roman" w:hAnsi="Times New Roman" w:cs="Times New Roman"/>
            <w:sz w:val="20"/>
            <w:szCs w:val="20"/>
          </w:rPr>
          <w:delText>I</w:delText>
        </w:r>
      </w:del>
      <w:r w:rsidRPr="00FD7A1A">
        <w:rPr>
          <w:rFonts w:ascii="Times New Roman" w:eastAsia="Times New Roman" w:hAnsi="Times New Roman" w:cs="Times New Roman"/>
          <w:sz w:val="20"/>
          <w:szCs w:val="20"/>
        </w:rPr>
        <w:t xml:space="preserve">n place of </w:t>
      </w:r>
      <w:ins w:id="722" w:author="chotta-safe" w:date="2017-03-05T13:29:00Z">
        <w:r w:rsidR="00C12173">
          <w:rPr>
            <w:rFonts w:ascii="Times New Roman" w:eastAsia="Times New Roman" w:hAnsi="Times New Roman" w:cs="Times New Roman"/>
            <w:sz w:val="20"/>
            <w:szCs w:val="20"/>
          </w:rPr>
          <w:t xml:space="preserve">the </w:t>
        </w:r>
      </w:ins>
      <w:r w:rsidRPr="00FD7A1A">
        <w:rPr>
          <w:rFonts w:ascii="Times New Roman" w:eastAsia="Times New Roman" w:hAnsi="Times New Roman" w:cs="Times New Roman"/>
          <w:sz w:val="20"/>
          <w:szCs w:val="20"/>
        </w:rPr>
        <w:t>shell script</w:t>
      </w:r>
      <w:ins w:id="723" w:author="chotta-safe" w:date="2017-03-05T13:30:00Z">
        <w:r w:rsidR="00C12173">
          <w:rPr>
            <w:rFonts w:ascii="Times New Roman" w:eastAsia="Times New Roman" w:hAnsi="Times New Roman" w:cs="Times New Roman"/>
            <w:sz w:val="20"/>
            <w:szCs w:val="20"/>
          </w:rPr>
          <w:t>.</w:t>
        </w:r>
      </w:ins>
      <w:del w:id="724" w:author="chotta-safe" w:date="2017-03-05T13:30:00Z">
        <w:r w:rsidRPr="00FD7A1A" w:rsidDel="00C12173">
          <w:rPr>
            <w:rFonts w:ascii="Times New Roman" w:eastAsia="Times New Roman" w:hAnsi="Times New Roman" w:cs="Times New Roman"/>
            <w:sz w:val="20"/>
            <w:szCs w:val="20"/>
          </w:rPr>
          <w:delText>,</w:delText>
        </w:r>
      </w:del>
      <w:r w:rsidRPr="00FD7A1A">
        <w:rPr>
          <w:rFonts w:ascii="Times New Roman" w:eastAsia="Times New Roman" w:hAnsi="Times New Roman" w:cs="Times New Roman"/>
          <w:sz w:val="20"/>
          <w:szCs w:val="20"/>
        </w:rPr>
        <w:t xml:space="preserve"> </w:t>
      </w:r>
      <w:del w:id="725" w:author="chotta-safe" w:date="2017-03-05T13:30:00Z">
        <w:r w:rsidRPr="00FD7A1A" w:rsidDel="00C12173">
          <w:rPr>
            <w:rFonts w:ascii="Times New Roman" w:eastAsia="Times New Roman" w:hAnsi="Times New Roman" w:cs="Times New Roman"/>
            <w:sz w:val="20"/>
            <w:szCs w:val="20"/>
          </w:rPr>
          <w:delText>you can use any other executable.</w:delText>
        </w:r>
        <w:r w:rsidR="00FC68BE" w:rsidRPr="00FD7A1A" w:rsidDel="00C12173">
          <w:rPr>
            <w:rFonts w:ascii="Times New Roman" w:eastAsia="Times New Roman" w:hAnsi="Times New Roman" w:cs="Times New Roman"/>
            <w:sz w:val="20"/>
            <w:szCs w:val="20"/>
          </w:rPr>
          <w:delText xml:space="preserve"> </w:delText>
        </w:r>
      </w:del>
      <w:hyperlink r:id="rId69" w:history="1">
        <w:r w:rsidR="00FC68BE" w:rsidRPr="00FD7A1A">
          <w:rPr>
            <w:rStyle w:val="Hyperlink"/>
            <w:rFonts w:ascii="Times New Roman" w:eastAsia="Times New Roman" w:hAnsi="Times New Roman" w:cs="Times New Roman"/>
            <w:sz w:val="20"/>
            <w:szCs w:val="20"/>
          </w:rPr>
          <w:t>Ref</w:t>
        </w:r>
      </w:hyperlink>
    </w:p>
    <w:p w:rsidR="000A7EF6" w:rsidRPr="00FD7A1A" w:rsidRDefault="00CC3160" w:rsidP="00E618CC">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provides a pipe() method on RDDs. Spark’s pipe() lets us write parts of jobs using any language we want as long as it can read and write to Unix standard streams. With pipe(), you can write a transformation of an RDD that reads each RDD element from standard input as a String, manipulates that String however you like, and then writes the result(s) as Strings to standard output.</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26" w:name="_Toc474089320"/>
      <w:r w:rsidRPr="0015190C">
        <w:rPr>
          <w:rFonts w:ascii="Times New Roman" w:eastAsia="Times New Roman" w:hAnsi="Times New Roman" w:cs="Times New Roman"/>
          <w:sz w:val="20"/>
          <w:szCs w:val="20"/>
        </w:rPr>
        <w:t xml:space="preserve">What is </w:t>
      </w:r>
      <w:ins w:id="727" w:author="chotta-safe" w:date="2017-03-05T13:30:00Z">
        <w:r w:rsidR="00C12173">
          <w:rPr>
            <w:rFonts w:ascii="Times New Roman" w:eastAsia="Times New Roman" w:hAnsi="Times New Roman" w:cs="Times New Roman"/>
            <w:sz w:val="20"/>
            <w:szCs w:val="20"/>
          </w:rPr>
          <w:t xml:space="preserve">a </w:t>
        </w:r>
      </w:ins>
      <w:r w:rsidRPr="0015190C">
        <w:rPr>
          <w:rFonts w:ascii="Times New Roman" w:eastAsia="Times New Roman" w:hAnsi="Times New Roman" w:cs="Times New Roman"/>
          <w:sz w:val="20"/>
          <w:szCs w:val="20"/>
        </w:rPr>
        <w:t>driver?</w:t>
      </w:r>
      <w:bookmarkEnd w:id="726"/>
    </w:p>
    <w:p w:rsidR="000368C2" w:rsidRDefault="000A7EF6" w:rsidP="000A7EF6">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The driver prepares the context and declares the operations on the data using RDD transformations and actions. It is the cockpit of jobs and tasks execution (using DAG Scheduler and Task Scheduler). It hosts Web UI for the environment. The driver submits the serialized RDD graph to the master. The master creates tasks out of it and submits them to the workers for execution. It coordinates the different job stages. The </w:t>
      </w:r>
      <w:del w:id="728" w:author="chotta-safe" w:date="2017-03-05T13:31:00Z">
        <w:r w:rsidRPr="00FD7A1A" w:rsidDel="00C12173">
          <w:rPr>
            <w:rFonts w:ascii="Times New Roman" w:eastAsia="Times New Roman" w:hAnsi="Times New Roman" w:cs="Times New Roman"/>
            <w:sz w:val="20"/>
            <w:szCs w:val="20"/>
          </w:rPr>
          <w:delText>workers is</w:delText>
        </w:r>
      </w:del>
      <w:ins w:id="729" w:author="chotta-safe" w:date="2017-03-05T13:31:00Z">
        <w:r w:rsidR="00C12173" w:rsidRPr="00FD7A1A">
          <w:rPr>
            <w:rFonts w:ascii="Times New Roman" w:eastAsia="Times New Roman" w:hAnsi="Times New Roman" w:cs="Times New Roman"/>
            <w:sz w:val="20"/>
            <w:szCs w:val="20"/>
          </w:rPr>
          <w:t>workers are</w:t>
        </w:r>
      </w:ins>
      <w:r w:rsidRPr="00FD7A1A">
        <w:rPr>
          <w:rFonts w:ascii="Times New Roman" w:eastAsia="Times New Roman" w:hAnsi="Times New Roman" w:cs="Times New Roman"/>
          <w:sz w:val="20"/>
          <w:szCs w:val="20"/>
        </w:rPr>
        <w:t xml:space="preserve"> where the tasks are actually executed. They should have the resources and network connectivity required to execute the operations requested on the RDDs. A driver coordinates workers and overall execution of tasks.</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0" w:name="_Toc474089321"/>
      <w:r w:rsidRPr="0015190C">
        <w:rPr>
          <w:rFonts w:ascii="Times New Roman" w:eastAsia="Times New Roman" w:hAnsi="Times New Roman" w:cs="Times New Roman"/>
          <w:sz w:val="20"/>
          <w:szCs w:val="20"/>
        </w:rPr>
        <w:t>What are the steps that occur when you run a Spark application on a cluster?</w:t>
      </w:r>
      <w:bookmarkEnd w:id="730"/>
    </w:p>
    <w:p w:rsidR="000368C2" w:rsidRDefault="00CC3160" w:rsidP="00E618CC">
      <w:pPr>
        <w:pStyle w:val="normal0"/>
        <w:spacing w:before="307" w:after="307"/>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1. The user submits an application using spark-submit.</w:t>
      </w:r>
      <w:r w:rsidRPr="00FD7A1A">
        <w:rPr>
          <w:rFonts w:ascii="Times New Roman" w:eastAsia="Times New Roman" w:hAnsi="Times New Roman" w:cs="Times New Roman"/>
          <w:sz w:val="20"/>
          <w:szCs w:val="20"/>
        </w:rPr>
        <w:br/>
        <w:t xml:space="preserve">2. </w:t>
      </w:r>
      <w:proofErr w:type="gramStart"/>
      <w:r w:rsidRPr="00FD7A1A">
        <w:rPr>
          <w:rFonts w:ascii="Times New Roman" w:eastAsia="Times New Roman" w:hAnsi="Times New Roman" w:cs="Times New Roman"/>
          <w:sz w:val="20"/>
          <w:szCs w:val="20"/>
        </w:rPr>
        <w:t>spark-</w:t>
      </w:r>
      <w:proofErr w:type="gramEnd"/>
      <w:r w:rsidRPr="00FD7A1A">
        <w:rPr>
          <w:rFonts w:ascii="Times New Roman" w:eastAsia="Times New Roman" w:hAnsi="Times New Roman" w:cs="Times New Roman"/>
          <w:sz w:val="20"/>
          <w:szCs w:val="20"/>
        </w:rPr>
        <w:t>submit launches the driver program and invokes the main() method specified by the user.</w:t>
      </w:r>
      <w:r w:rsidRPr="00FD7A1A">
        <w:rPr>
          <w:rFonts w:ascii="Times New Roman" w:eastAsia="Times New Roman" w:hAnsi="Times New Roman" w:cs="Times New Roman"/>
          <w:sz w:val="20"/>
          <w:szCs w:val="20"/>
        </w:rPr>
        <w:br/>
        <w:t>3. The driver program contacts the cluster manager to ask for resources to launch executors.</w:t>
      </w:r>
      <w:r w:rsidRPr="00FD7A1A">
        <w:rPr>
          <w:rFonts w:ascii="Times New Roman" w:eastAsia="Times New Roman" w:hAnsi="Times New Roman" w:cs="Times New Roman"/>
          <w:sz w:val="20"/>
          <w:szCs w:val="20"/>
        </w:rPr>
        <w:br/>
        <w:t>4. The cluster manager launches executors on behalf of the driver program.</w:t>
      </w:r>
      <w:r w:rsidRPr="00FD7A1A">
        <w:rPr>
          <w:rFonts w:ascii="Times New Roman" w:eastAsia="Times New Roman" w:hAnsi="Times New Roman" w:cs="Times New Roman"/>
          <w:sz w:val="20"/>
          <w:szCs w:val="20"/>
        </w:rPr>
        <w:br/>
        <w:t>5. The driver process runs through the user application. Based on the RDD actions and transformations in the program, the driver sends work to executors in the form of tasks.</w:t>
      </w:r>
      <w:r w:rsidRPr="00FD7A1A">
        <w:rPr>
          <w:rFonts w:ascii="Times New Roman" w:eastAsia="Times New Roman" w:hAnsi="Times New Roman" w:cs="Times New Roman"/>
          <w:sz w:val="20"/>
          <w:szCs w:val="20"/>
        </w:rPr>
        <w:br/>
        <w:t>6. Tasks are run on executor processes to compute and save results.</w:t>
      </w:r>
      <w:r w:rsidRPr="00FD7A1A">
        <w:rPr>
          <w:rFonts w:ascii="Times New Roman" w:eastAsia="Times New Roman" w:hAnsi="Times New Roman" w:cs="Times New Roman"/>
          <w:sz w:val="20"/>
          <w:szCs w:val="20"/>
        </w:rPr>
        <w:br/>
        <w:t xml:space="preserve">7. If the driver’s </w:t>
      </w:r>
      <w:proofErr w:type="gramStart"/>
      <w:r w:rsidRPr="00FD7A1A">
        <w:rPr>
          <w:rFonts w:ascii="Times New Roman" w:eastAsia="Times New Roman" w:hAnsi="Times New Roman" w:cs="Times New Roman"/>
          <w:sz w:val="20"/>
          <w:szCs w:val="20"/>
        </w:rPr>
        <w:t>main(</w:t>
      </w:r>
      <w:proofErr w:type="gramEnd"/>
      <w:r w:rsidRPr="00FD7A1A">
        <w:rPr>
          <w:rFonts w:ascii="Times New Roman" w:eastAsia="Times New Roman" w:hAnsi="Times New Roman" w:cs="Times New Roman"/>
          <w:sz w:val="20"/>
          <w:szCs w:val="20"/>
        </w:rPr>
        <w:t>) method exits or it calls SparkContext.stop(),it will terminate the executors and release resources from the cluster manager.</w:t>
      </w:r>
      <w:r w:rsidR="007F320D">
        <w:rPr>
          <w:rFonts w:ascii="Times New Roman" w:eastAsia="Times New Roman" w:hAnsi="Times New Roman" w:cs="Times New Roman"/>
          <w:sz w:val="20"/>
          <w:szCs w:val="20"/>
        </w:rPr>
        <w:t xml:space="preserve"> Diagram </w:t>
      </w:r>
      <w:hyperlink r:id="rId70" w:history="1">
        <w:r w:rsidR="007F320D" w:rsidRPr="007F320D">
          <w:rPr>
            <w:rStyle w:val="Hyperlink"/>
            <w:rFonts w:ascii="Times New Roman" w:eastAsia="Times New Roman" w:hAnsi="Times New Roman" w:cs="Times New Roman"/>
            <w:sz w:val="20"/>
            <w:szCs w:val="20"/>
          </w:rPr>
          <w:t>Ref</w:t>
        </w:r>
      </w:hyperlink>
    </w:p>
    <w:p w:rsidR="00E10337" w:rsidRDefault="00E10337" w:rsidP="00E618CC">
      <w:pPr>
        <w:pStyle w:val="normal0"/>
        <w:spacing w:before="307" w:after="307"/>
        <w:ind w:left="720"/>
        <w:rPr>
          <w:sz w:val="20"/>
          <w:szCs w:val="20"/>
        </w:rPr>
      </w:pPr>
      <w:r w:rsidRPr="00E10337">
        <w:rPr>
          <w:noProof/>
          <w:sz w:val="20"/>
          <w:szCs w:val="20"/>
        </w:rPr>
        <w:lastRenderedPageBreak/>
        <w:drawing>
          <wp:inline distT="0" distB="0" distL="0" distR="0">
            <wp:extent cx="4584700" cy="1904414"/>
            <wp:effectExtent l="19050" t="0" r="6350" b="0"/>
            <wp:docPr id="76" name="Picture 3" descr="http://i2.wp.com/jennyxiaozhang.com/wp-content/uploads/2015/03/Spark-architecture1.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wp.com/jennyxiaozhang.com/wp-content/uploads/2015/03/Spark-architecture1.png"/>
                    <pic:cNvPicPr>
                      <a:picLocks noChangeAspect="1" noChangeArrowheads="1"/>
                    </pic:cNvPicPr>
                  </pic:nvPicPr>
                  <pic:blipFill>
                    <a:blip r:embed="rId71" cstate="print"/>
                    <a:srcRect/>
                    <a:stretch>
                      <a:fillRect/>
                    </a:stretch>
                  </pic:blipFill>
                  <pic:spPr bwMode="auto">
                    <a:xfrm>
                      <a:off x="0" y="0"/>
                      <a:ext cx="4588140" cy="1905843"/>
                    </a:xfrm>
                    <a:prstGeom prst="rect">
                      <a:avLst/>
                    </a:prstGeom>
                    <a:noFill/>
                    <a:ln w="9525">
                      <a:noFill/>
                      <a:miter lim="800000"/>
                      <a:headEnd/>
                      <a:tailEnd/>
                    </a:ln>
                  </pic:spPr>
                </pic:pic>
              </a:graphicData>
            </a:graphic>
          </wp:inline>
        </w:drawing>
      </w:r>
    </w:p>
    <w:p w:rsidR="00E10337" w:rsidRDefault="00E10337" w:rsidP="00E618CC">
      <w:pPr>
        <w:pStyle w:val="normal0"/>
        <w:spacing w:before="307" w:after="307"/>
        <w:ind w:left="720"/>
        <w:rPr>
          <w:sz w:val="20"/>
          <w:szCs w:val="20"/>
        </w:rPr>
      </w:pPr>
      <w:r w:rsidRPr="00E10337">
        <w:rPr>
          <w:noProof/>
          <w:sz w:val="20"/>
          <w:szCs w:val="20"/>
        </w:rPr>
        <w:drawing>
          <wp:inline distT="0" distB="0" distL="0" distR="0">
            <wp:extent cx="4489450" cy="2639631"/>
            <wp:effectExtent l="19050" t="0" r="6350" b="0"/>
            <wp:docPr id="77"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72" cstate="print"/>
                    <a:srcRect/>
                    <a:stretch>
                      <a:fillRect/>
                    </a:stretch>
                  </pic:blipFill>
                  <pic:spPr bwMode="auto">
                    <a:xfrm>
                      <a:off x="0" y="0"/>
                      <a:ext cx="4498688" cy="2645063"/>
                    </a:xfrm>
                    <a:prstGeom prst="rect">
                      <a:avLst/>
                    </a:prstGeom>
                    <a:noFill/>
                    <a:ln w="9525">
                      <a:noFill/>
                      <a:miter lim="800000"/>
                      <a:headEnd/>
                      <a:tailEnd/>
                    </a:ln>
                  </pic:spPr>
                </pic:pic>
              </a:graphicData>
            </a:graphic>
          </wp:inline>
        </w:drawing>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1" w:name="_Toc474089322"/>
      <w:r w:rsidRPr="0015190C">
        <w:rPr>
          <w:rFonts w:ascii="Times New Roman" w:eastAsia="Times New Roman" w:hAnsi="Times New Roman" w:cs="Times New Roman"/>
          <w:sz w:val="20"/>
          <w:szCs w:val="20"/>
        </w:rPr>
        <w:t>What is a schema RDD/DataFrame?</w:t>
      </w:r>
      <w:bookmarkEnd w:id="731"/>
    </w:p>
    <w:p w:rsidR="000368C2" w:rsidRPr="00FD7A1A" w:rsidRDefault="00CC3160" w:rsidP="00E618CC">
      <w:pPr>
        <w:pStyle w:val="normal0"/>
        <w:spacing w:before="307" w:after="307"/>
        <w:ind w:left="720"/>
        <w:jc w:val="both"/>
        <w:rPr>
          <w:sz w:val="20"/>
          <w:szCs w:val="20"/>
        </w:rPr>
      </w:pPr>
      <w:r w:rsidRPr="00FD7A1A">
        <w:rPr>
          <w:rFonts w:ascii="Times New Roman" w:eastAsia="Times New Roman" w:hAnsi="Times New Roman" w:cs="Times New Roman"/>
          <w:sz w:val="20"/>
          <w:szCs w:val="20"/>
        </w:rPr>
        <w:t>A SchemaRDD is an RDD composed of Row objects with additional schema information of the types in each column. Row objects are just wrappers around arrays of basic types (e.g., integers and strings).</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2" w:name="_Toc474089323"/>
      <w:r w:rsidRPr="0015190C">
        <w:rPr>
          <w:rFonts w:ascii="Times New Roman" w:eastAsia="Times New Roman" w:hAnsi="Times New Roman" w:cs="Times New Roman"/>
          <w:sz w:val="20"/>
          <w:szCs w:val="20"/>
        </w:rPr>
        <w:t>What are Row objects?</w:t>
      </w:r>
      <w:bookmarkEnd w:id="732"/>
    </w:p>
    <w:p w:rsidR="000368C2" w:rsidRPr="00FD7A1A" w:rsidRDefault="00CC3160" w:rsidP="00E618CC">
      <w:pPr>
        <w:pStyle w:val="normal0"/>
        <w:spacing w:before="307" w:after="307"/>
        <w:ind w:left="720"/>
        <w:jc w:val="both"/>
        <w:rPr>
          <w:sz w:val="20"/>
          <w:szCs w:val="20"/>
        </w:rPr>
      </w:pPr>
      <w:r w:rsidRPr="00FD7A1A">
        <w:rPr>
          <w:rFonts w:ascii="Times New Roman" w:eastAsia="Times New Roman" w:hAnsi="Times New Roman" w:cs="Times New Roman"/>
          <w:sz w:val="20"/>
          <w:szCs w:val="20"/>
        </w:rPr>
        <w:t xml:space="preserve">Row objects represent records inside SchemaRDDs, and are simply fixed-length arrays of fields. Row objects have a number of getter functions to obtain the value of each field given its index. The standard getter, get (or apply in Scala), takes a column number and returns an Object type (or Any in Scala) that we are responsible for casting to the correct type. For Boolean, Byte, Double, Float, Int, Long, Short, and String, there is a </w:t>
      </w:r>
      <w:proofErr w:type="gramStart"/>
      <w:r w:rsidRPr="00FD7A1A">
        <w:rPr>
          <w:rFonts w:ascii="Times New Roman" w:eastAsia="Times New Roman" w:hAnsi="Times New Roman" w:cs="Times New Roman"/>
          <w:sz w:val="20"/>
          <w:szCs w:val="20"/>
        </w:rPr>
        <w:t>getType(</w:t>
      </w:r>
      <w:proofErr w:type="gramEnd"/>
      <w:r w:rsidRPr="00FD7A1A">
        <w:rPr>
          <w:rFonts w:ascii="Times New Roman" w:eastAsia="Times New Roman" w:hAnsi="Times New Roman" w:cs="Times New Roman"/>
          <w:sz w:val="20"/>
          <w:szCs w:val="20"/>
        </w:rPr>
        <w:t>) method, which returns that type. For example, get</w:t>
      </w:r>
      <w:del w:id="733" w:author="chotta-safe" w:date="2017-03-05T13:41:00Z">
        <w:r w:rsidRPr="00FD7A1A" w:rsidDel="00925C62">
          <w:rPr>
            <w:rFonts w:ascii="Times New Roman" w:eastAsia="Times New Roman" w:hAnsi="Times New Roman" w:cs="Times New Roman"/>
            <w:sz w:val="20"/>
            <w:szCs w:val="20"/>
          </w:rPr>
          <w:delText> </w:delText>
        </w:r>
      </w:del>
      <w:proofErr w:type="gramStart"/>
      <w:r w:rsidRPr="00FD7A1A">
        <w:rPr>
          <w:rFonts w:ascii="Times New Roman" w:eastAsia="Times New Roman" w:hAnsi="Times New Roman" w:cs="Times New Roman"/>
          <w:sz w:val="20"/>
          <w:szCs w:val="20"/>
        </w:rPr>
        <w:t>String(</w:t>
      </w:r>
      <w:proofErr w:type="gramEnd"/>
      <w:r w:rsidRPr="00FD7A1A">
        <w:rPr>
          <w:rFonts w:ascii="Times New Roman" w:eastAsia="Times New Roman" w:hAnsi="Times New Roman" w:cs="Times New Roman"/>
          <w:sz w:val="20"/>
          <w:szCs w:val="20"/>
        </w:rPr>
        <w:t>0) would return field 0 as a string.</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4" w:name="_Toc474089324"/>
      <w:r w:rsidRPr="0015190C">
        <w:rPr>
          <w:rFonts w:ascii="Times New Roman" w:eastAsia="Times New Roman" w:hAnsi="Times New Roman" w:cs="Times New Roman"/>
          <w:sz w:val="20"/>
          <w:szCs w:val="20"/>
        </w:rPr>
        <w:t>How does Spark achieve fault tolerance?</w:t>
      </w:r>
      <w:bookmarkEnd w:id="734"/>
    </w:p>
    <w:p w:rsidR="000368C2" w:rsidRPr="00FD7A1A" w:rsidRDefault="00CC3160" w:rsidP="00A121BB">
      <w:pPr>
        <w:pStyle w:val="normal0"/>
        <w:spacing w:before="307" w:after="307"/>
        <w:ind w:left="720"/>
        <w:jc w:val="both"/>
        <w:rPr>
          <w:sz w:val="20"/>
          <w:szCs w:val="20"/>
        </w:rPr>
      </w:pPr>
      <w:r w:rsidRPr="00FD7A1A">
        <w:rPr>
          <w:rFonts w:ascii="Times New Roman" w:eastAsia="Times New Roman" w:hAnsi="Times New Roman" w:cs="Times New Roman"/>
          <w:sz w:val="20"/>
          <w:szCs w:val="20"/>
        </w:rPr>
        <w:t xml:space="preserve">Spark stores data in-memory whereas Hadoop stores data on disk. Hadoop uses replication to achieve fault tolerance whereas Spark uses different data storage model, RDD. RDDs achieve fault tolerance through a notion of lineage: if a partition of an </w:t>
      </w:r>
      <w:r w:rsidRPr="00FD7A1A">
        <w:rPr>
          <w:rFonts w:ascii="Times New Roman" w:eastAsia="Times New Roman" w:hAnsi="Times New Roman" w:cs="Times New Roman"/>
          <w:sz w:val="20"/>
          <w:szCs w:val="20"/>
        </w:rPr>
        <w:lastRenderedPageBreak/>
        <w:t>RDD is lost, the RDD has enough information to rebuild just that partition. This removes the need for replication to achieve fault tolerance.</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5" w:name="_Toc474089325"/>
      <w:r w:rsidRPr="0015190C">
        <w:rPr>
          <w:rFonts w:ascii="Times New Roman" w:eastAsia="Times New Roman" w:hAnsi="Times New Roman" w:cs="Times New Roman"/>
          <w:sz w:val="20"/>
          <w:szCs w:val="20"/>
        </w:rPr>
        <w:t>What does a Spark Engine do?</w:t>
      </w:r>
      <w:bookmarkEnd w:id="735"/>
    </w:p>
    <w:p w:rsidR="000368C2" w:rsidRPr="00FD7A1A" w:rsidRDefault="00CC3160" w:rsidP="00A121BB">
      <w:pPr>
        <w:pStyle w:val="normal0"/>
        <w:ind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Engine is responsible for scheduling, distributing and monitoring the data application across the cluster. </w:t>
      </w:r>
    </w:p>
    <w:p w:rsidR="00066EC4" w:rsidRPr="0015190C" w:rsidRDefault="00067C97"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6" w:name="_Toc474089326"/>
      <w:r w:rsidRPr="0015190C">
        <w:rPr>
          <w:rFonts w:ascii="Times New Roman" w:eastAsia="Times New Roman" w:hAnsi="Times New Roman" w:cs="Times New Roman"/>
          <w:sz w:val="20"/>
          <w:szCs w:val="20"/>
        </w:rPr>
        <w:t>What parameter is set if cores need to be defined across executors</w:t>
      </w:r>
      <w:r w:rsidR="00066EC4" w:rsidRPr="0015190C">
        <w:rPr>
          <w:rFonts w:ascii="Times New Roman" w:eastAsia="Times New Roman" w:hAnsi="Times New Roman" w:cs="Times New Roman"/>
          <w:sz w:val="20"/>
          <w:szCs w:val="20"/>
        </w:rPr>
        <w:t>?</w:t>
      </w:r>
      <w:bookmarkEnd w:id="736"/>
    </w:p>
    <w:p w:rsidR="0015190C" w:rsidRPr="00FD7A1A" w:rsidRDefault="00067C97" w:rsidP="00066EC4">
      <w:pPr>
        <w:pStyle w:val="normal0"/>
        <w:spacing w:before="307" w:after="307"/>
        <w:ind w:left="720"/>
        <w:jc w:val="both"/>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SPARK_WORKER_CORES is used to set total cores. Total number of cores to allow Spark applications to use on the machine (default: all available cores). </w:t>
      </w:r>
      <w:r w:rsidR="00066EC4" w:rsidRPr="00FD7A1A">
        <w:rPr>
          <w:rFonts w:ascii="Times New Roman" w:eastAsia="Times New Roman" w:hAnsi="Times New Roman" w:cs="Times New Roman"/>
          <w:sz w:val="20"/>
          <w:szCs w:val="20"/>
        </w:rPr>
        <w:t>T</w:t>
      </w:r>
      <w:r w:rsidRPr="00FD7A1A">
        <w:rPr>
          <w:rFonts w:ascii="Times New Roman" w:eastAsia="Times New Roman" w:hAnsi="Times New Roman" w:cs="Times New Roman"/>
          <w:sz w:val="20"/>
          <w:szCs w:val="20"/>
        </w:rPr>
        <w:t xml:space="preserve">he </w:t>
      </w:r>
      <w:r w:rsidR="00066EC4" w:rsidRPr="00FD7A1A">
        <w:rPr>
          <w:rFonts w:ascii="Times New Roman" w:eastAsia="Times New Roman" w:hAnsi="Times New Roman" w:cs="Times New Roman"/>
          <w:sz w:val="20"/>
          <w:szCs w:val="20"/>
        </w:rPr>
        <w:t>application will launch executors on every available node in the cluster. For a multiuser workload, you should instead ask users to cap their usage.</w:t>
      </w:r>
      <w:r w:rsidRPr="00FD7A1A">
        <w:rPr>
          <w:rFonts w:ascii="Times New Roman" w:eastAsia="Times New Roman" w:hAnsi="Times New Roman" w:cs="Times New Roman"/>
          <w:sz w:val="20"/>
          <w:szCs w:val="20"/>
        </w:rPr>
        <w:t xml:space="preserve"> Max core: You can cap the number of cores by setting sp</w:t>
      </w:r>
      <w:r w:rsidR="00E10337">
        <w:rPr>
          <w:rFonts w:ascii="Times New Roman" w:eastAsia="Times New Roman" w:hAnsi="Times New Roman" w:cs="Times New Roman"/>
          <w:sz w:val="20"/>
          <w:szCs w:val="20"/>
        </w:rPr>
        <w:t>ark.cores.max in your SparkConf.</w:t>
      </w:r>
    </w:p>
    <w:p w:rsidR="009838BC" w:rsidRPr="0015190C" w:rsidRDefault="009838BC"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7" w:name="_Toc474089327"/>
      <w:r w:rsidRPr="0015190C">
        <w:rPr>
          <w:rFonts w:ascii="Times New Roman" w:eastAsia="Times New Roman" w:hAnsi="Times New Roman" w:cs="Times New Roman"/>
          <w:sz w:val="20"/>
          <w:szCs w:val="20"/>
        </w:rPr>
        <w:t xml:space="preserve">Name few Spark Master </w:t>
      </w:r>
      <w:proofErr w:type="gramStart"/>
      <w:r w:rsidRPr="0015190C">
        <w:rPr>
          <w:rFonts w:ascii="Times New Roman" w:eastAsia="Times New Roman" w:hAnsi="Times New Roman" w:cs="Times New Roman"/>
          <w:sz w:val="20"/>
          <w:szCs w:val="20"/>
        </w:rPr>
        <w:t>system</w:t>
      </w:r>
      <w:proofErr w:type="gramEnd"/>
      <w:r w:rsidRPr="0015190C">
        <w:rPr>
          <w:rFonts w:ascii="Times New Roman" w:eastAsia="Times New Roman" w:hAnsi="Times New Roman" w:cs="Times New Roman"/>
          <w:sz w:val="20"/>
          <w:szCs w:val="20"/>
        </w:rPr>
        <w:t xml:space="preserve"> properties?</w:t>
      </w:r>
      <w:bookmarkEnd w:id="737"/>
    </w:p>
    <w:p w:rsidR="00067C97" w:rsidRPr="00FD7A1A" w:rsidRDefault="00067C97" w:rsidP="009838BC">
      <w:pPr>
        <w:spacing w:after="100" w:line="240" w:lineRule="auto"/>
        <w:ind w:firstLine="720"/>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SPARK_MASTER_OPTS supports the following system properties:</w:t>
      </w:r>
    </w:p>
    <w:tbl>
      <w:tblPr>
        <w:tblW w:w="104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170"/>
        <w:gridCol w:w="951"/>
        <w:gridCol w:w="6309"/>
      </w:tblGrid>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spark.deploy.retainedApplications</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200</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maximum number of completed applications to display. Older applications will be dropped from the UI to maintain this limit.</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spark.deploy.retainedDrivers</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200</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maximum number of completed drivers to display. Older drivers will be dropped from the UI to maintain this limit.</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spark.deploy.spreadOut</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true</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the standalone cluster manager should spread applications out across nodes or try to consolidate them onto as few nodes as possible. Spreading out is usually better for data locality in HDFS, but consolidating is more efficient for compute-intensive workloads. </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spark.deploy.defaultCores</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(infinite)</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Default number of cores to give to applications in Spark's standalone mode if they don't set </w:t>
            </w:r>
            <w:r w:rsidRPr="00FD7A1A">
              <w:rPr>
                <w:rFonts w:ascii="Times New Roman" w:eastAsia="Times New Roman" w:hAnsi="Times New Roman" w:cs="Times New Roman"/>
                <w:color w:val="444444"/>
                <w:sz w:val="20"/>
                <w:szCs w:val="20"/>
              </w:rPr>
              <w:t>spark.cores.max</w:t>
            </w:r>
            <w:r w:rsidRPr="00FD7A1A">
              <w:rPr>
                <w:rFonts w:ascii="Times New Roman" w:eastAsia="Times New Roman" w:hAnsi="Times New Roman" w:cs="Times New Roman"/>
                <w:color w:val="1D1F22"/>
                <w:sz w:val="20"/>
                <w:szCs w:val="20"/>
              </w:rPr>
              <w:t>. If not set, applications always get all available cores unless they configure </w:t>
            </w:r>
            <w:r w:rsidRPr="00FD7A1A">
              <w:rPr>
                <w:rFonts w:ascii="Times New Roman" w:eastAsia="Times New Roman" w:hAnsi="Times New Roman" w:cs="Times New Roman"/>
                <w:color w:val="444444"/>
                <w:sz w:val="20"/>
                <w:szCs w:val="20"/>
              </w:rPr>
              <w:t>spark.cores.max</w:t>
            </w:r>
            <w:r w:rsidRPr="00FD7A1A">
              <w:rPr>
                <w:rFonts w:ascii="Times New Roman" w:eastAsia="Times New Roman" w:hAnsi="Times New Roman" w:cs="Times New Roman"/>
                <w:color w:val="1D1F22"/>
                <w:sz w:val="20"/>
                <w:szCs w:val="20"/>
              </w:rPr>
              <w:t> themselves. Set this lower on a shared cluster to prevent users from grabbing the whole cluster by default. </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spark.deploy.maxExecutorRetries</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10</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Limit on the maximum number of back-to-back executor failures that can occur before the standalone cluster manager removes a faulty application. An application will never be removed if it has any running executors. If an application experiences more than</w:t>
            </w:r>
            <w:r w:rsidRPr="00FD7A1A">
              <w:rPr>
                <w:rFonts w:ascii="Times New Roman" w:eastAsia="Times New Roman" w:hAnsi="Times New Roman" w:cs="Times New Roman"/>
                <w:color w:val="444444"/>
                <w:sz w:val="20"/>
                <w:szCs w:val="20"/>
              </w:rPr>
              <w:t>spark.deploy.maxExecutorRetries</w:t>
            </w:r>
            <w:r w:rsidRPr="00FD7A1A">
              <w:rPr>
                <w:rFonts w:ascii="Times New Roman" w:eastAsia="Times New Roman" w:hAnsi="Times New Roman" w:cs="Times New Roman"/>
                <w:color w:val="1D1F22"/>
                <w:sz w:val="20"/>
                <w:szCs w:val="20"/>
              </w:rPr>
              <w:t> failures in a row, no executors successfully start running in between those failures, and the application has no running executors then the standalone cluster manager will remove the application and mark it as failed. To disable this automatic removal, set </w:t>
            </w:r>
            <w:r w:rsidRPr="00FD7A1A">
              <w:rPr>
                <w:rFonts w:ascii="Times New Roman" w:eastAsia="Times New Roman" w:hAnsi="Times New Roman" w:cs="Times New Roman"/>
                <w:color w:val="444444"/>
                <w:sz w:val="20"/>
                <w:szCs w:val="20"/>
              </w:rPr>
              <w:t>spark.deploy.maxExecutorRetries</w:t>
            </w:r>
            <w:r w:rsidRPr="00FD7A1A">
              <w:rPr>
                <w:rFonts w:ascii="Times New Roman" w:eastAsia="Times New Roman" w:hAnsi="Times New Roman" w:cs="Times New Roman"/>
                <w:color w:val="1D1F22"/>
                <w:sz w:val="20"/>
                <w:szCs w:val="20"/>
              </w:rPr>
              <w:t> to </w:t>
            </w:r>
            <w:r w:rsidRPr="00FD7A1A">
              <w:rPr>
                <w:rFonts w:ascii="Times New Roman" w:eastAsia="Times New Roman" w:hAnsi="Times New Roman" w:cs="Times New Roman"/>
                <w:color w:val="444444"/>
                <w:sz w:val="20"/>
                <w:szCs w:val="20"/>
              </w:rPr>
              <w:t>-1</w:t>
            </w:r>
            <w:r w:rsidRPr="00FD7A1A">
              <w:rPr>
                <w:rFonts w:ascii="Times New Roman" w:eastAsia="Times New Roman" w:hAnsi="Times New Roman" w:cs="Times New Roman"/>
                <w:color w:val="1D1F22"/>
                <w:sz w:val="20"/>
                <w:szCs w:val="20"/>
              </w:rPr>
              <w:t>. </w:t>
            </w:r>
          </w:p>
        </w:tc>
      </w:tr>
      <w:tr w:rsidR="00067C97" w:rsidRPr="00FD7A1A" w:rsidTr="00067C97">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spark.worker.timeout</w:t>
            </w:r>
          </w:p>
        </w:tc>
        <w:tc>
          <w:tcPr>
            <w:tcW w:w="0" w:type="auto"/>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60</w:t>
            </w:r>
          </w:p>
        </w:tc>
        <w:tc>
          <w:tcPr>
            <w:tcW w:w="6309" w:type="dxa"/>
            <w:shd w:val="clear" w:color="auto" w:fill="auto"/>
            <w:tcMar>
              <w:top w:w="80" w:type="dxa"/>
              <w:left w:w="80" w:type="dxa"/>
              <w:bottom w:w="80" w:type="dxa"/>
              <w:right w:w="80" w:type="dxa"/>
            </w:tcMar>
            <w:hideMark/>
          </w:tcPr>
          <w:p w:rsidR="00067C97" w:rsidRPr="00FD7A1A" w:rsidRDefault="00067C97" w:rsidP="00780617">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Number of seconds after which the standalone deploy master considers a worker lost if it receives no heartbeats.</w:t>
            </w:r>
          </w:p>
        </w:tc>
      </w:tr>
    </w:tbl>
    <w:p w:rsidR="00465098" w:rsidRDefault="00465098" w:rsidP="00465098">
      <w:pPr>
        <w:pStyle w:val="Heading1"/>
        <w:widowControl/>
        <w:spacing w:line="240" w:lineRule="auto"/>
        <w:ind w:left="720"/>
        <w:contextualSpacing/>
        <w:rPr>
          <w:rFonts w:ascii="Times New Roman" w:eastAsia="Times New Roman" w:hAnsi="Times New Roman" w:cs="Times New Roman"/>
          <w:sz w:val="20"/>
          <w:szCs w:val="20"/>
        </w:rPr>
      </w:pP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8" w:name="_Toc474089328"/>
      <w:r w:rsidRPr="0015190C">
        <w:rPr>
          <w:rFonts w:ascii="Times New Roman" w:eastAsia="Times New Roman" w:hAnsi="Times New Roman" w:cs="Times New Roman"/>
          <w:sz w:val="20"/>
          <w:szCs w:val="20"/>
        </w:rPr>
        <w:t>Define Partitions</w:t>
      </w:r>
      <w:r w:rsidR="009838BC" w:rsidRPr="0015190C">
        <w:rPr>
          <w:rFonts w:ascii="Times New Roman" w:eastAsia="Times New Roman" w:hAnsi="Times New Roman" w:cs="Times New Roman"/>
          <w:sz w:val="20"/>
          <w:szCs w:val="20"/>
        </w:rPr>
        <w:t xml:space="preserve"> in reference to spark implementation</w:t>
      </w:r>
      <w:r w:rsidRPr="0015190C">
        <w:rPr>
          <w:rFonts w:ascii="Times New Roman" w:eastAsia="Times New Roman" w:hAnsi="Times New Roman" w:cs="Times New Roman"/>
          <w:sz w:val="20"/>
          <w:szCs w:val="20"/>
        </w:rPr>
        <w:t>?</w:t>
      </w:r>
      <w:bookmarkEnd w:id="738"/>
    </w:p>
    <w:p w:rsidR="000368C2" w:rsidRPr="00FD7A1A" w:rsidRDefault="009838BC" w:rsidP="00A121B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partition (aka split) is a logical chunk of a large distributed data set. Spark manages data using partitions that helps parallelize distributed data processing with minimal network traffic for sending data between executors. By default, Spark tries to read data into an RDD from the nodes that are close to it. Since Spark usually accesses distributed partitioned data, to optimize transformation operations it creates partitions to hold the data chunks. There is a one-to-one correspondence between how data is laid out in data storage like HDFS or Cassandra (it is partitioned for the same reasons).</w:t>
      </w:r>
    </w:p>
    <w:p w:rsidR="0024599A" w:rsidRPr="0015190C" w:rsidRDefault="0024599A"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39" w:name="_Toc474089329"/>
      <w:r w:rsidRPr="0015190C">
        <w:rPr>
          <w:rFonts w:ascii="Times New Roman" w:eastAsia="Times New Roman" w:hAnsi="Times New Roman" w:cs="Times New Roman"/>
          <w:sz w:val="20"/>
          <w:szCs w:val="20"/>
        </w:rPr>
        <w:t xml:space="preserve">Differences between how Spark and MapReduce manage cluster resources under YARN. </w:t>
      </w:r>
      <w:hyperlink r:id="rId73" w:history="1">
        <w:r w:rsidRPr="00B704FA">
          <w:rPr>
            <w:rFonts w:ascii="Times New Roman" w:eastAsia="Times New Roman" w:hAnsi="Times New Roman" w:cs="Times New Roman"/>
            <w:sz w:val="20"/>
            <w:szCs w:val="20"/>
          </w:rPr>
          <w:t>Ref</w:t>
        </w:r>
        <w:bookmarkEnd w:id="739"/>
      </w:hyperlink>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most popular Apache YARN application after MapReduce itself is Apache Spark. At Cloudera, we have worked hard to stabilize Spark-on-YARN (</w:t>
      </w:r>
      <w:hyperlink r:id="rId74" w:history="1">
        <w:r w:rsidRPr="00FD7A1A">
          <w:rPr>
            <w:rFonts w:ascii="Times New Roman" w:eastAsia="Times New Roman" w:hAnsi="Times New Roman" w:cs="Times New Roman"/>
            <w:sz w:val="20"/>
            <w:szCs w:val="20"/>
          </w:rPr>
          <w:t>SPARK-1101</w:t>
        </w:r>
      </w:hyperlink>
      <w:r w:rsidRPr="00FD7A1A">
        <w:rPr>
          <w:rFonts w:ascii="Times New Roman" w:eastAsia="Times New Roman" w:hAnsi="Times New Roman" w:cs="Times New Roman"/>
          <w:sz w:val="20"/>
          <w:szCs w:val="20"/>
        </w:rPr>
        <w:t>), and CDH 5.0.0 added support for Spark on YARN clusters.</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post, you’ll learn about the differences between the Spark and MapReduce architectures, why you should care, and how they run on the YARN cluster ResourceManager.</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Applications</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MapReduce, the highest-level unit of computation is a job. The system loads the data, applies a map function, shuffles it, applies a reduce function, and writes it back out to persistent storage. Spark has a similar job concept (although a job can consist of more stages than just a single map and reduce), but it also has a higher-level construct called an “application,” which can run multiple jobs, in sequence or in parallel.</w:t>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127500" cy="1751895"/>
            <wp:effectExtent l="0" t="0" r="6350" b="0"/>
            <wp:docPr id="62" name="Picture 27" descr="http://blog.cloudera.com/wp-content/uploads/2014/05/spark-yar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blog.cloudera.com/wp-content/uploads/2014/05/spark-yarn-f1.png"/>
                    <pic:cNvPicPr>
                      <a:picLocks noChangeAspect="1" noChangeArrowheads="1"/>
                    </pic:cNvPicPr>
                  </pic:nvPicPr>
                  <pic:blipFill>
                    <a:blip r:embed="rId75" cstate="print"/>
                    <a:srcRect/>
                    <a:stretch>
                      <a:fillRect/>
                    </a:stretch>
                  </pic:blipFill>
                  <pic:spPr bwMode="auto">
                    <a:xfrm>
                      <a:off x="0" y="0"/>
                      <a:ext cx="4132675" cy="1754092"/>
                    </a:xfrm>
                    <a:prstGeom prst="rect">
                      <a:avLst/>
                    </a:prstGeom>
                    <a:noFill/>
                    <a:ln w="9525">
                      <a:noFill/>
                      <a:miter lim="800000"/>
                      <a:headEnd/>
                      <a:tailEnd/>
                    </a:ln>
                  </pic:spPr>
                </pic:pic>
              </a:graphicData>
            </a:graphic>
          </wp:inline>
        </w:drawing>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application architecture</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For those familiar with the Spark API, an application corresponds to an instance of the SparkContext class. An application can be used for a single batch job, an interactive session with multiple jobs spaced apart, or a long-lived server continually satisfying requests. Unlike MapReduce, an application will have processes, called Executors, running on the cluster on its behalf even when it’s not running any jobs. This approach enables data storage in memory for quick access, as well as lightning-fast task startup time.</w:t>
      </w:r>
    </w:p>
    <w:p w:rsidR="0024599A" w:rsidRPr="00FD7A1A" w:rsidRDefault="0024599A" w:rsidP="00BF6941">
      <w:pPr>
        <w:pStyle w:val="normal0"/>
        <w:ind w:left="720"/>
        <w:rPr>
          <w:rFonts w:ascii="Times New Roman" w:eastAsia="Times New Roman" w:hAnsi="Times New Roman" w:cs="Times New Roman"/>
          <w:b/>
          <w:sz w:val="20"/>
          <w:szCs w:val="20"/>
        </w:rPr>
      </w:pPr>
      <w:r w:rsidRPr="00FD7A1A">
        <w:rPr>
          <w:rFonts w:ascii="Times New Roman" w:eastAsia="Times New Roman" w:hAnsi="Times New Roman" w:cs="Times New Roman"/>
          <w:b/>
          <w:sz w:val="20"/>
          <w:szCs w:val="20"/>
        </w:rPr>
        <w:t>Executors</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MapReduce runs each task in its own process. When a task completes, the process goes away. In Spark, many tasks can run concurrently in a single process, and this process sticks around for the lifetime of the Spark application, even when no jobs are running.</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advantage of this model, as mentioned above, is speed: Tasks can start up very quickly and process in-memory data. The disadvantage is coarser-grained resource management. As the number of executors for an app is fixed and each executor has a fixed allotment of resources, an app takes up the same amount of resources for the full duration that it’s running. (When YARN supports </w:t>
      </w:r>
      <w:hyperlink r:id="rId76" w:history="1">
        <w:r w:rsidRPr="00FD7A1A">
          <w:rPr>
            <w:rFonts w:ascii="Times New Roman" w:eastAsia="Times New Roman" w:hAnsi="Times New Roman" w:cs="Times New Roman"/>
            <w:sz w:val="20"/>
            <w:szCs w:val="20"/>
          </w:rPr>
          <w:t>container resizing</w:t>
        </w:r>
      </w:hyperlink>
      <w:r w:rsidRPr="00FD7A1A">
        <w:rPr>
          <w:rFonts w:ascii="Times New Roman" w:eastAsia="Times New Roman" w:hAnsi="Times New Roman" w:cs="Times New Roman"/>
          <w:sz w:val="20"/>
          <w:szCs w:val="20"/>
        </w:rPr>
        <w:t>, we plan to take advantage of it in Spark to acquire and give back resources dynamically.)</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Active Driver</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To manage the job flow and schedule tasks Spark relies on an active driver process. Typically, this driver process is the same as the client process used to initiate the job, although in YARN mode (covered later), the driver can run on the cluster. In contrast, in MapReduce, the client process can go away and the job can continue running. In Hadoop 1.x, the JobTracker was responsible for task scheduling, and in Hadoop 2.x, the MapReduce application master took over this responsibility.</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Pluggable Resource Management</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pluggable cluster management. The cluster manager is responsible for starting executor processes. Spark application writers do not need to worry about what cluster manager against which Spark is running.</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YARN, Mesos, and its own “standalone” cluster manager. All three of these frameworks have two components. A central master service (the YARN ResourceManager, Mesos master, or Spark standalone master) decides which applications get to run executor processes, as well as where and when they get to run. A slave service running on every node (the YARN NodeManager, Mesos slave, or Spark standalone slave) actually starts the executor processes. It may also monitor their liveliness and resource consumption.</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Why Run on YARN?</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Using YARN as Spark’s cluster manager confers a few benefits over Spark standalone and Mesos:</w:t>
      </w:r>
    </w:p>
    <w:p w:rsidR="0024599A" w:rsidRPr="00FD7A1A" w:rsidRDefault="0024599A" w:rsidP="00BF6941">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YARN allows you to dynamically share and centrally configure the same pool of cluster resources between all frameworks that run on YARN. You can throw your entire cluster at a MapReduce job, </w:t>
      </w:r>
      <w:proofErr w:type="gramStart"/>
      <w:r w:rsidRPr="00FD7A1A">
        <w:rPr>
          <w:rFonts w:ascii="Times New Roman" w:eastAsia="Times New Roman" w:hAnsi="Times New Roman" w:cs="Times New Roman"/>
          <w:sz w:val="20"/>
          <w:szCs w:val="20"/>
        </w:rPr>
        <w:t>then</w:t>
      </w:r>
      <w:proofErr w:type="gramEnd"/>
      <w:r w:rsidRPr="00FD7A1A">
        <w:rPr>
          <w:rFonts w:ascii="Times New Roman" w:eastAsia="Times New Roman" w:hAnsi="Times New Roman" w:cs="Times New Roman"/>
          <w:sz w:val="20"/>
          <w:szCs w:val="20"/>
        </w:rPr>
        <w:t xml:space="preserve"> use some of it on an Impala query and the rest on Spark application, without any changes in configuration.</w:t>
      </w:r>
    </w:p>
    <w:p w:rsidR="0024599A" w:rsidRPr="00FD7A1A" w:rsidRDefault="0024599A" w:rsidP="00BF6941">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take advantage of </w:t>
      </w:r>
      <w:hyperlink r:id="rId77" w:history="1">
        <w:r w:rsidRPr="00FD7A1A">
          <w:rPr>
            <w:rFonts w:ascii="Times New Roman" w:eastAsia="Times New Roman" w:hAnsi="Times New Roman" w:cs="Times New Roman"/>
            <w:sz w:val="20"/>
            <w:szCs w:val="20"/>
          </w:rPr>
          <w:t>all the features of YARN schedulers</w:t>
        </w:r>
      </w:hyperlink>
      <w:r w:rsidRPr="00FD7A1A">
        <w:rPr>
          <w:rFonts w:ascii="Times New Roman" w:eastAsia="Times New Roman" w:hAnsi="Times New Roman" w:cs="Times New Roman"/>
          <w:sz w:val="20"/>
          <w:szCs w:val="20"/>
        </w:rPr>
        <w:t> for categorizing, isolating, and prioritizing workloads.</w:t>
      </w:r>
    </w:p>
    <w:p w:rsidR="0024599A" w:rsidRPr="00FD7A1A" w:rsidRDefault="0024599A" w:rsidP="00BF6941">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standalone mode requires each application to run an executor on every node in the cluster, whereas with YARN, you choose the number of executors to use.</w:t>
      </w:r>
    </w:p>
    <w:p w:rsidR="0024599A" w:rsidRPr="00FD7A1A" w:rsidRDefault="0024599A" w:rsidP="00BF6941">
      <w:pPr>
        <w:pStyle w:val="normal0"/>
        <w:numPr>
          <w:ilvl w:val="0"/>
          <w:numId w:val="33"/>
        </w:numPr>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Finally, YARN is the only cluster manager for Spark that supports security. With YARN, Spark can run against Kerberized Hadoop clusters and uses secure authentication between its processes.</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Running on YARN</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When running Spark on YARN, each Spark executor runs as a YARN container. Where MapReduce schedules a container and fires up a JVM for each task, Spark hosts multiple tasks within the same container. This approach enables several orders of magnitude faster task startup time.</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supports two modes for running on YARN, “yarn-cluster” mode and “yarn-client” mode.  Broadly, yarn-cluster mode makes sense for production jobs, while yarn-client mode makes sense for interactive and debugging uses where you want to see your application’s output immediately.</w:t>
      </w:r>
    </w:p>
    <w:p w:rsidR="0024599A" w:rsidRPr="00FD7A1A" w:rsidRDefault="0024599A" w:rsidP="00BF6941">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Understanding the difference requires an understanding of YARN’s Application Master </w:t>
      </w:r>
      <w:proofErr w:type="gramStart"/>
      <w:r w:rsidRPr="00FD7A1A">
        <w:rPr>
          <w:rFonts w:ascii="Times New Roman" w:eastAsia="Times New Roman" w:hAnsi="Times New Roman" w:cs="Times New Roman"/>
          <w:sz w:val="20"/>
          <w:szCs w:val="20"/>
        </w:rPr>
        <w:t>concept</w:t>
      </w:r>
      <w:proofErr w:type="gramEnd"/>
      <w:r w:rsidRPr="00FD7A1A">
        <w:rPr>
          <w:rFonts w:ascii="Times New Roman" w:eastAsia="Times New Roman" w:hAnsi="Times New Roman" w:cs="Times New Roman"/>
          <w:sz w:val="20"/>
          <w:szCs w:val="20"/>
        </w:rPr>
        <w:t xml:space="preserve">. In YARN, each application instance has an Application Master </w:t>
      </w:r>
      <w:proofErr w:type="gramStart"/>
      <w:r w:rsidRPr="00FD7A1A">
        <w:rPr>
          <w:rFonts w:ascii="Times New Roman" w:eastAsia="Times New Roman" w:hAnsi="Times New Roman" w:cs="Times New Roman"/>
          <w:sz w:val="20"/>
          <w:szCs w:val="20"/>
        </w:rPr>
        <w:t>process</w:t>
      </w:r>
      <w:proofErr w:type="gramEnd"/>
      <w:r w:rsidRPr="00FD7A1A">
        <w:rPr>
          <w:rFonts w:ascii="Times New Roman" w:eastAsia="Times New Roman" w:hAnsi="Times New Roman" w:cs="Times New Roman"/>
          <w:sz w:val="20"/>
          <w:szCs w:val="20"/>
        </w:rPr>
        <w:t>, which is the first container started for that application. The application is responsible for requesting resources from the ResourceManager, and, when allocated them, telling NodeManagers to start containers on its behalf. Application Masters obviate the need for an active client — the process starting the application can go away and coordination continues from a process managed by YARN running on the cluster.</w:t>
      </w:r>
    </w:p>
    <w:p w:rsidR="0024599A" w:rsidRPr="00FD7A1A" w:rsidRDefault="0024599A" w:rsidP="0024599A">
      <w:pPr>
        <w:shd w:val="clear" w:color="auto" w:fill="FFFFFF"/>
        <w:spacing w:after="130" w:line="240" w:lineRule="auto"/>
        <w:ind w:left="720"/>
        <w:rPr>
          <w:rFonts w:ascii="Times New Roman" w:eastAsia="Times New Roman" w:hAnsi="Times New Roman" w:cs="Times New Roman"/>
          <w:color w:val="666666"/>
          <w:sz w:val="20"/>
          <w:szCs w:val="20"/>
        </w:rPr>
      </w:pPr>
      <w:r w:rsidRPr="00FD7A1A">
        <w:rPr>
          <w:rFonts w:ascii="Times New Roman" w:eastAsia="Times New Roman" w:hAnsi="Times New Roman" w:cs="Times New Roman"/>
          <w:sz w:val="20"/>
          <w:szCs w:val="20"/>
        </w:rPr>
        <w:t>In yarn-cluster mode, the driver runs in the Application Master. This means that the same process is responsible for both driving the application and requesting resources from YARN, and this process runs inside a YARN container. The client that starts the app doesn’t need to stick around for its entire lifetime.</w:t>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lastRenderedPageBreak/>
        <w:drawing>
          <wp:inline distT="0" distB="0" distL="0" distR="0">
            <wp:extent cx="4317398" cy="3435350"/>
            <wp:effectExtent l="0" t="0" r="6952" b="0"/>
            <wp:docPr id="63" name="Picture 28" descr="http://blog.cloudera.com/wp-content/uploads/2014/05/spark-yarn-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blog.cloudera.com/wp-content/uploads/2014/05/spark-yarn-f31.png"/>
                    <pic:cNvPicPr>
                      <a:picLocks noChangeAspect="1" noChangeArrowheads="1"/>
                    </pic:cNvPicPr>
                  </pic:nvPicPr>
                  <pic:blipFill>
                    <a:blip r:embed="rId78" cstate="print"/>
                    <a:srcRect/>
                    <a:stretch>
                      <a:fillRect/>
                    </a:stretch>
                  </pic:blipFill>
                  <pic:spPr bwMode="auto">
                    <a:xfrm>
                      <a:off x="0" y="0"/>
                      <a:ext cx="4325992" cy="3442188"/>
                    </a:xfrm>
                    <a:prstGeom prst="rect">
                      <a:avLst/>
                    </a:prstGeom>
                    <a:noFill/>
                    <a:ln w="9525">
                      <a:noFill/>
                      <a:miter lim="800000"/>
                      <a:headEnd/>
                      <a:tailEnd/>
                    </a:ln>
                  </pic:spPr>
                </pic:pic>
              </a:graphicData>
            </a:graphic>
          </wp:inline>
        </w:drawing>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proofErr w:type="gramStart"/>
      <w:r w:rsidRPr="00FD7A1A">
        <w:rPr>
          <w:rFonts w:ascii="Times New Roman" w:eastAsia="Times New Roman" w:hAnsi="Times New Roman" w:cs="Times New Roman"/>
          <w:b/>
          <w:bCs/>
          <w:color w:val="666666"/>
          <w:sz w:val="20"/>
          <w:szCs w:val="20"/>
        </w:rPr>
        <w:t>yarn-cluster</w:t>
      </w:r>
      <w:proofErr w:type="gramEnd"/>
      <w:r w:rsidRPr="00FD7A1A">
        <w:rPr>
          <w:rFonts w:ascii="Times New Roman" w:eastAsia="Times New Roman" w:hAnsi="Times New Roman" w:cs="Times New Roman"/>
          <w:b/>
          <w:bCs/>
          <w:color w:val="666666"/>
          <w:sz w:val="20"/>
          <w:szCs w:val="20"/>
        </w:rPr>
        <w:t xml:space="preserve"> mode</w:t>
      </w:r>
    </w:p>
    <w:p w:rsidR="0024599A" w:rsidRPr="00FD7A1A" w:rsidRDefault="0024599A" w:rsidP="0024599A">
      <w:pPr>
        <w:shd w:val="clear" w:color="auto" w:fill="FFFFFF"/>
        <w:spacing w:after="13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yarn-cluster mode, however, is not well suited to using Spark interactively. Spark applications that require user input, like spark-shell and PySpark, need the Spark driver to run inside the client process that initiates the Spark application. In yarn-client mode, the Application Master is merely present to request executor containers from YARN. The client communicates with those containers to schedule work after they start:</w:t>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400550" cy="3501513"/>
            <wp:effectExtent l="0" t="0" r="0" b="0"/>
            <wp:docPr id="64" name="Picture 29" descr="http://blog.cloudera.com/wp-content/uploads/2014/05/spark-yarn-f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blog.cloudera.com/wp-content/uploads/2014/05/spark-yarn-f22.png"/>
                    <pic:cNvPicPr>
                      <a:picLocks noChangeAspect="1" noChangeArrowheads="1"/>
                    </pic:cNvPicPr>
                  </pic:nvPicPr>
                  <pic:blipFill>
                    <a:blip r:embed="rId79" cstate="print"/>
                    <a:srcRect/>
                    <a:stretch>
                      <a:fillRect/>
                    </a:stretch>
                  </pic:blipFill>
                  <pic:spPr bwMode="auto">
                    <a:xfrm>
                      <a:off x="0" y="0"/>
                      <a:ext cx="4400550" cy="3501513"/>
                    </a:xfrm>
                    <a:prstGeom prst="rect">
                      <a:avLst/>
                    </a:prstGeom>
                    <a:noFill/>
                    <a:ln w="9525">
                      <a:noFill/>
                      <a:miter lim="800000"/>
                      <a:headEnd/>
                      <a:tailEnd/>
                    </a:ln>
                  </pic:spPr>
                </pic:pic>
              </a:graphicData>
            </a:graphic>
          </wp:inline>
        </w:drawing>
      </w:r>
    </w:p>
    <w:p w:rsidR="0024599A" w:rsidRPr="00FD7A1A" w:rsidRDefault="0024599A" w:rsidP="001B6911">
      <w:pPr>
        <w:shd w:val="clear" w:color="auto" w:fill="FFFFFF"/>
        <w:spacing w:after="130" w:line="240" w:lineRule="auto"/>
        <w:ind w:left="720"/>
        <w:jc w:val="center"/>
        <w:rPr>
          <w:rFonts w:ascii="Times New Roman" w:eastAsia="Times New Roman" w:hAnsi="Times New Roman" w:cs="Times New Roman"/>
          <w:sz w:val="20"/>
          <w:szCs w:val="20"/>
        </w:rPr>
      </w:pPr>
      <w:proofErr w:type="gramStart"/>
      <w:r w:rsidRPr="00FD7A1A">
        <w:rPr>
          <w:rFonts w:ascii="Times New Roman" w:eastAsia="Times New Roman" w:hAnsi="Times New Roman" w:cs="Times New Roman"/>
          <w:sz w:val="20"/>
          <w:szCs w:val="20"/>
        </w:rPr>
        <w:t>yarn-client</w:t>
      </w:r>
      <w:proofErr w:type="gramEnd"/>
      <w:r w:rsidRPr="00FD7A1A">
        <w:rPr>
          <w:rFonts w:ascii="Times New Roman" w:eastAsia="Times New Roman" w:hAnsi="Times New Roman" w:cs="Times New Roman"/>
          <w:sz w:val="20"/>
          <w:szCs w:val="20"/>
        </w:rPr>
        <w:t xml:space="preserve"> mode</w:t>
      </w:r>
    </w:p>
    <w:p w:rsidR="00465098" w:rsidRDefault="00465098" w:rsidP="00174D87">
      <w:pPr>
        <w:shd w:val="clear" w:color="auto" w:fill="FFFFFF"/>
        <w:spacing w:after="130" w:line="240" w:lineRule="auto"/>
        <w:ind w:left="1440" w:firstLine="720"/>
        <w:rPr>
          <w:rFonts w:ascii="Times New Roman" w:eastAsia="Times New Roman" w:hAnsi="Times New Roman" w:cs="Times New Roman"/>
          <w:sz w:val="20"/>
          <w:szCs w:val="20"/>
        </w:rPr>
      </w:pPr>
    </w:p>
    <w:p w:rsidR="0024599A" w:rsidRPr="00FD7A1A" w:rsidRDefault="0024599A" w:rsidP="00174D87">
      <w:pPr>
        <w:shd w:val="clear" w:color="auto" w:fill="FFFFFF"/>
        <w:spacing w:after="130" w:line="240" w:lineRule="auto"/>
        <w:ind w:left="1440" w:firstLine="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table offers a concise list of differences between these modes:</w:t>
      </w:r>
    </w:p>
    <w:p w:rsidR="0024599A" w:rsidRPr="00FD7A1A" w:rsidRDefault="0024599A" w:rsidP="0024599A">
      <w:pPr>
        <w:shd w:val="clear" w:color="auto" w:fill="FFFFFF"/>
        <w:spacing w:after="130" w:line="240" w:lineRule="auto"/>
        <w:ind w:left="720"/>
        <w:jc w:val="center"/>
        <w:rPr>
          <w:rFonts w:ascii="Times New Roman" w:eastAsia="Times New Roman" w:hAnsi="Times New Roman" w:cs="Times New Roman"/>
          <w:color w:val="666666"/>
          <w:sz w:val="20"/>
          <w:szCs w:val="20"/>
        </w:rPr>
      </w:pPr>
      <w:r w:rsidRPr="00FD7A1A">
        <w:rPr>
          <w:rFonts w:ascii="Times New Roman" w:eastAsia="Times New Roman" w:hAnsi="Times New Roman" w:cs="Times New Roman"/>
          <w:noProof/>
          <w:color w:val="666666"/>
          <w:sz w:val="20"/>
          <w:szCs w:val="20"/>
        </w:rPr>
        <w:drawing>
          <wp:inline distT="0" distB="0" distL="0" distR="0">
            <wp:extent cx="4851400" cy="1914702"/>
            <wp:effectExtent l="19050" t="0" r="6350" b="0"/>
            <wp:docPr id="65" name="Picture 30" descr="http://blog.cloudera.com/wp-content/uploads/2014/05/spark-yar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blog.cloudera.com/wp-content/uploads/2014/05/spark-yarn-table.png"/>
                    <pic:cNvPicPr>
                      <a:picLocks noChangeAspect="1" noChangeArrowheads="1"/>
                    </pic:cNvPicPr>
                  </pic:nvPicPr>
                  <pic:blipFill>
                    <a:blip r:embed="rId80" cstate="print"/>
                    <a:srcRect/>
                    <a:stretch>
                      <a:fillRect/>
                    </a:stretch>
                  </pic:blipFill>
                  <pic:spPr bwMode="auto">
                    <a:xfrm>
                      <a:off x="0" y="0"/>
                      <a:ext cx="4851400" cy="1914702"/>
                    </a:xfrm>
                    <a:prstGeom prst="rect">
                      <a:avLst/>
                    </a:prstGeom>
                    <a:noFill/>
                    <a:ln w="9525">
                      <a:noFill/>
                      <a:miter lim="800000"/>
                      <a:headEnd/>
                      <a:tailEnd/>
                    </a:ln>
                  </pic:spPr>
                </pic:pic>
              </a:graphicData>
            </a:graphic>
          </wp:inline>
        </w:drawing>
      </w:r>
      <w:r w:rsidRPr="00FD7A1A">
        <w:rPr>
          <w:rFonts w:ascii="Times New Roman" w:eastAsia="Times New Roman" w:hAnsi="Times New Roman" w:cs="Times New Roman"/>
          <w:color w:val="666666"/>
          <w:sz w:val="20"/>
          <w:szCs w:val="20"/>
        </w:rPr>
        <w:t> </w:t>
      </w:r>
    </w:p>
    <w:p w:rsidR="0024599A" w:rsidRPr="00475DD9" w:rsidRDefault="0024599A" w:rsidP="00475DD9">
      <w:pPr>
        <w:ind w:left="1080"/>
        <w:rPr>
          <w:rFonts w:ascii="Times New Roman" w:hAnsi="Times New Roman" w:cs="Times New Roman"/>
        </w:rPr>
      </w:pPr>
      <w:r w:rsidRPr="00475DD9">
        <w:rPr>
          <w:rFonts w:ascii="Times New Roman" w:hAnsi="Times New Roman" w:cs="Times New Roman"/>
        </w:rPr>
        <w:t>Key Concepts in Summary</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Application: This may be a single job, a sequence of jobs, a long-running service issuing new commands as needed or an interactive exploration session.</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Driver: The Spark driver is the process running the spark context (which represents the application session). This driver is responsible for converting the application to a directed graph of individual steps to execute on the cluster. There is one driver per application.</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Application Master: The Spark Application Master is responsible for negotiating resource requests made by the driver with YARN and finding a suitable set of hosts/containers in which to run the Spark applications. There is one Application Master per application.</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Spark Executor: A single JVM instance on a node that serves a single Spark application. An executor runs multiple tasks over its </w:t>
      </w:r>
      <w:proofErr w:type="gramStart"/>
      <w:r w:rsidRPr="00FD7A1A">
        <w:rPr>
          <w:rFonts w:ascii="Times New Roman" w:eastAsia="Times New Roman" w:hAnsi="Times New Roman" w:cs="Times New Roman"/>
          <w:sz w:val="20"/>
          <w:szCs w:val="20"/>
        </w:rPr>
        <w:t>lifetime,</w:t>
      </w:r>
      <w:proofErr w:type="gramEnd"/>
      <w:r w:rsidRPr="00FD7A1A">
        <w:rPr>
          <w:rFonts w:ascii="Times New Roman" w:eastAsia="Times New Roman" w:hAnsi="Times New Roman" w:cs="Times New Roman"/>
          <w:sz w:val="20"/>
          <w:szCs w:val="20"/>
        </w:rPr>
        <w:t xml:space="preserve"> and multiple tasks concurrently. A node may have several Spark executors and there are many nodes running Spark Executors for each client application.</w:t>
      </w:r>
    </w:p>
    <w:p w:rsidR="0024599A" w:rsidRPr="00FD7A1A" w:rsidRDefault="0024599A" w:rsidP="001B6911">
      <w:pPr>
        <w:pStyle w:val="ListParagraph"/>
        <w:numPr>
          <w:ilvl w:val="0"/>
          <w:numId w:val="34"/>
        </w:numPr>
        <w:shd w:val="clear" w:color="auto" w:fill="FFFFFF"/>
        <w:spacing w:after="130"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Spark Task: A Spark Task represents a unit of work on a partition of a distributed dataset. </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40" w:name="_Toc474089330"/>
      <w:r w:rsidRPr="0015190C">
        <w:rPr>
          <w:rFonts w:ascii="Times New Roman" w:eastAsia="Times New Roman" w:hAnsi="Times New Roman" w:cs="Times New Roman"/>
          <w:sz w:val="20"/>
          <w:szCs w:val="20"/>
        </w:rPr>
        <w:t>What is Hive on Spark?</w:t>
      </w:r>
      <w:bookmarkEnd w:id="740"/>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xml:space="preserve">Hive contains significant support for Apache </w:t>
      </w:r>
      <w:proofErr w:type="gramStart"/>
      <w:r w:rsidRPr="00FD7A1A">
        <w:rPr>
          <w:rFonts w:ascii="Times New Roman" w:eastAsia="Times New Roman" w:hAnsi="Times New Roman" w:cs="Times New Roman"/>
          <w:sz w:val="20"/>
          <w:szCs w:val="20"/>
        </w:rPr>
        <w:t>Spark,</w:t>
      </w:r>
      <w:proofErr w:type="gramEnd"/>
      <w:r w:rsidRPr="00FD7A1A">
        <w:rPr>
          <w:rFonts w:ascii="Times New Roman" w:eastAsia="Times New Roman" w:hAnsi="Times New Roman" w:cs="Times New Roman"/>
          <w:sz w:val="20"/>
          <w:szCs w:val="20"/>
        </w:rPr>
        <w:t xml:space="preserve"> </w:t>
      </w:r>
      <w:r w:rsidR="00780617" w:rsidRPr="00FD7A1A">
        <w:rPr>
          <w:rFonts w:ascii="Times New Roman" w:eastAsia="Times New Roman" w:hAnsi="Times New Roman" w:cs="Times New Roman"/>
          <w:sz w:val="20"/>
          <w:szCs w:val="20"/>
        </w:rPr>
        <w:t xml:space="preserve">Hive over Spark is a Cloudera concept (Impala). Hortonworks believes in Hive over Tez. Hortonworks does not support Hive over Spark. </w:t>
      </w:r>
      <w:r w:rsidRPr="00FD7A1A">
        <w:rPr>
          <w:rFonts w:ascii="Times New Roman" w:eastAsia="Times New Roman" w:hAnsi="Times New Roman" w:cs="Times New Roman"/>
          <w:sz w:val="20"/>
          <w:szCs w:val="20"/>
        </w:rPr>
        <w:t>Hive on Spark supports Spark on yarn mode by default.</w:t>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741" w:name="_Toc474089331"/>
      <w:r w:rsidRPr="0015190C">
        <w:rPr>
          <w:rFonts w:ascii="Times New Roman" w:eastAsia="Times New Roman" w:hAnsi="Times New Roman" w:cs="Times New Roman"/>
          <w:sz w:val="20"/>
          <w:szCs w:val="20"/>
        </w:rPr>
        <w:t>What is GraphX</w:t>
      </w:r>
      <w:r w:rsidR="00EB519F" w:rsidRPr="0015190C">
        <w:rPr>
          <w:rFonts w:ascii="Times New Roman" w:eastAsia="Times New Roman" w:hAnsi="Times New Roman" w:cs="Times New Roman"/>
          <w:sz w:val="20"/>
          <w:szCs w:val="20"/>
        </w:rPr>
        <w:t xml:space="preserve"> and what is PageRank</w:t>
      </w:r>
      <w:r w:rsidRPr="0015190C">
        <w:rPr>
          <w:rFonts w:ascii="Times New Roman" w:eastAsia="Times New Roman" w:hAnsi="Times New Roman" w:cs="Times New Roman"/>
          <w:sz w:val="20"/>
          <w:szCs w:val="20"/>
        </w:rPr>
        <w:t>?</w:t>
      </w:r>
      <w:r w:rsidR="00780617" w:rsidRPr="0015190C">
        <w:rPr>
          <w:rFonts w:ascii="Times New Roman" w:eastAsia="Times New Roman" w:hAnsi="Times New Roman" w:cs="Times New Roman"/>
          <w:sz w:val="20"/>
          <w:szCs w:val="20"/>
        </w:rPr>
        <w:t xml:space="preserve"> </w:t>
      </w:r>
      <w:hyperlink r:id="rId81" w:history="1">
        <w:r w:rsidR="00780617" w:rsidRPr="001B0330">
          <w:rPr>
            <w:rFonts w:ascii="Times New Roman" w:hAnsi="Times New Roman" w:cs="Times New Roman"/>
            <w:sz w:val="22"/>
            <w:szCs w:val="22"/>
          </w:rPr>
          <w:t>Ref</w:t>
        </w:r>
        <w:bookmarkEnd w:id="741"/>
      </w:hyperlink>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graph is a mathematical structure used to model relations between objects. A graph is made up of vertices and edges that connect them. The vertices are the objects and the edges are the relationships between them.</w:t>
      </w:r>
    </w:p>
    <w:p w:rsidR="00780617" w:rsidRPr="00FD7A1A" w:rsidRDefault="00780617" w:rsidP="00780617">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379345" cy="1454855"/>
            <wp:effectExtent l="19050" t="0" r="1905" b="0"/>
            <wp:docPr id="49" name="Picture 1" descr="https://www.mapr.com/sites/default/files/image00_edge-vertex-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pr.com/sites/default/files/image00_edge-vertex-relationship.png"/>
                    <pic:cNvPicPr>
                      <a:picLocks noChangeAspect="1" noChangeArrowheads="1"/>
                    </pic:cNvPicPr>
                  </pic:nvPicPr>
                  <pic:blipFill>
                    <a:blip r:embed="rId82" cstate="print"/>
                    <a:srcRect/>
                    <a:stretch>
                      <a:fillRect/>
                    </a:stretch>
                  </pic:blipFill>
                  <pic:spPr bwMode="auto">
                    <a:xfrm>
                      <a:off x="0" y="0"/>
                      <a:ext cx="2379345" cy="1454855"/>
                    </a:xfrm>
                    <a:prstGeom prst="rect">
                      <a:avLst/>
                    </a:prstGeom>
                    <a:noFill/>
                    <a:ln w="9525">
                      <a:noFill/>
                      <a:miter lim="800000"/>
                      <a:headEnd/>
                      <a:tailEnd/>
                    </a:ln>
                  </pic:spPr>
                </pic:pic>
              </a:graphicData>
            </a:graphic>
          </wp:inline>
        </w:drawing>
      </w:r>
    </w:p>
    <w:p w:rsidR="00EB519F" w:rsidRPr="00FD7A1A" w:rsidRDefault="00EB519F" w:rsidP="00EB519F">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PageRank is the measure of each vertex in the graph. For instance, an edge from Bob to Carol represents endorsement of v’s </w:t>
      </w:r>
      <w:r w:rsidRPr="00FD7A1A">
        <w:rPr>
          <w:rFonts w:ascii="Times New Roman" w:eastAsia="Times New Roman" w:hAnsi="Times New Roman" w:cs="Times New Roman"/>
          <w:sz w:val="20"/>
          <w:szCs w:val="20"/>
        </w:rPr>
        <w:lastRenderedPageBreak/>
        <w:t>importance by Carol. In simple terms, if a user at social media is followed massively, it will rank high on that platform. </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w:t>
      </w:r>
      <w:r w:rsidRPr="00FD7A1A">
        <w:rPr>
          <w:rFonts w:ascii="Times New Roman" w:eastAsia="Times New Roman" w:hAnsi="Times New Roman" w:cs="Times New Roman"/>
          <w:b/>
          <w:bCs/>
          <w:sz w:val="20"/>
          <w:szCs w:val="20"/>
        </w:rPr>
        <w:t>directed graph</w:t>
      </w:r>
      <w:r w:rsidRPr="00FD7A1A">
        <w:rPr>
          <w:rFonts w:ascii="Times New Roman" w:eastAsia="Times New Roman" w:hAnsi="Times New Roman" w:cs="Times New Roman"/>
          <w:sz w:val="20"/>
          <w:szCs w:val="20"/>
        </w:rPr>
        <w:t> is a graph where the edges have a direction associated with them. An example of a directed graph is a Twitter follower. User Bob can follow user Carol without implying that user Carol follows user Bob.</w:t>
      </w:r>
    </w:p>
    <w:p w:rsidR="00780617" w:rsidRPr="00FD7A1A" w:rsidRDefault="00780617" w:rsidP="00780617">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379196" cy="1409700"/>
            <wp:effectExtent l="19050" t="0" r="2054" b="0"/>
            <wp:docPr id="50" name="Picture 2" descr="https://www.mapr.com/sites/default/files/image02_bob-follows-ca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pr.com/sites/default/files/image02_bob-follows-carol.png"/>
                    <pic:cNvPicPr>
                      <a:picLocks noChangeAspect="1" noChangeArrowheads="1"/>
                    </pic:cNvPicPr>
                  </pic:nvPicPr>
                  <pic:blipFill>
                    <a:blip r:embed="rId83" cstate="print"/>
                    <a:srcRect/>
                    <a:stretch>
                      <a:fillRect/>
                    </a:stretch>
                  </pic:blipFill>
                  <pic:spPr bwMode="auto">
                    <a:xfrm>
                      <a:off x="0" y="0"/>
                      <a:ext cx="2379196" cy="1409700"/>
                    </a:xfrm>
                    <a:prstGeom prst="rect">
                      <a:avLst/>
                    </a:prstGeom>
                    <a:noFill/>
                    <a:ln w="9525">
                      <a:noFill/>
                      <a:miter lim="800000"/>
                      <a:headEnd/>
                      <a:tailEnd/>
                    </a:ln>
                  </pic:spPr>
                </pic:pic>
              </a:graphicData>
            </a:graphic>
          </wp:inline>
        </w:drawing>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del w:id="742" w:author="chotta-safe" w:date="2017-03-05T13:45:00Z">
        <w:r w:rsidRPr="00FD7A1A" w:rsidDel="00925C62">
          <w:rPr>
            <w:rFonts w:ascii="Times New Roman" w:eastAsia="Times New Roman" w:hAnsi="Times New Roman" w:cs="Times New Roman"/>
            <w:sz w:val="20"/>
            <w:szCs w:val="20"/>
          </w:rPr>
          <w:delText>A  </w:delText>
        </w:r>
        <w:r w:rsidRPr="00FD7A1A" w:rsidDel="00925C62">
          <w:rPr>
            <w:rFonts w:ascii="Times New Roman" w:eastAsia="Times New Roman" w:hAnsi="Times New Roman" w:cs="Times New Roman"/>
            <w:b/>
            <w:bCs/>
            <w:sz w:val="20"/>
            <w:szCs w:val="20"/>
          </w:rPr>
          <w:delText>regular</w:delText>
        </w:r>
      </w:del>
      <w:ins w:id="743" w:author="chotta-safe" w:date="2017-03-05T13:45:00Z">
        <w:r w:rsidR="00925C62" w:rsidRPr="00FD7A1A">
          <w:rPr>
            <w:rFonts w:ascii="Times New Roman" w:eastAsia="Times New Roman" w:hAnsi="Times New Roman" w:cs="Times New Roman"/>
            <w:sz w:val="20"/>
            <w:szCs w:val="20"/>
          </w:rPr>
          <w:t>A regular</w:t>
        </w:r>
      </w:ins>
      <w:r w:rsidRPr="00FD7A1A">
        <w:rPr>
          <w:rFonts w:ascii="Times New Roman" w:eastAsia="Times New Roman" w:hAnsi="Times New Roman" w:cs="Times New Roman"/>
          <w:b/>
          <w:bCs/>
          <w:sz w:val="20"/>
          <w:szCs w:val="20"/>
        </w:rPr>
        <w:t xml:space="preserve"> graph</w:t>
      </w:r>
      <w:r w:rsidRPr="00FD7A1A">
        <w:rPr>
          <w:rFonts w:ascii="Times New Roman" w:eastAsia="Times New Roman" w:hAnsi="Times New Roman" w:cs="Times New Roman"/>
          <w:sz w:val="20"/>
          <w:szCs w:val="20"/>
        </w:rPr>
        <w:t> is a graph where each vertex has the same number of edges. An example of a regular graph is Facebook friends. If Bob is a friend of Carol, then Carol is also a friend of Bob.</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GRAPHX PROPERTY GRAPH</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GraphX extends the Spark RDD with a Resilient Distributed Property Graph.</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w:t>
      </w:r>
      <w:hyperlink r:id="rId84" w:anchor="org.apache.spark.graphx.Graph" w:tgtFrame="_blank" w:history="1">
        <w:r w:rsidRPr="00FD7A1A">
          <w:rPr>
            <w:rFonts w:ascii="Times New Roman" w:eastAsia="Times New Roman" w:hAnsi="Times New Roman" w:cs="Times New Roman"/>
            <w:color w:val="DC143C"/>
            <w:sz w:val="20"/>
            <w:szCs w:val="20"/>
            <w:u w:val="single"/>
          </w:rPr>
          <w:t>property graph</w:t>
        </w:r>
      </w:hyperlink>
      <w:r w:rsidRPr="00FD7A1A">
        <w:rPr>
          <w:rFonts w:ascii="Times New Roman" w:eastAsia="Times New Roman" w:hAnsi="Times New Roman" w:cs="Times New Roman"/>
          <w:sz w:val="20"/>
          <w:szCs w:val="20"/>
        </w:rPr>
        <w:t> is a directed multigraph which can have multiple edges in parallel. Every edge and vertex has user defined properties associated with it. The parallel edges allow multiple relationships between the same vertices.</w:t>
      </w:r>
    </w:p>
    <w:p w:rsidR="00780617" w:rsidRPr="00FD7A1A" w:rsidRDefault="00780617" w:rsidP="00780617">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519346" cy="1962150"/>
            <wp:effectExtent l="19050" t="0" r="4904" b="0"/>
            <wp:docPr id="51" name="Picture 3" descr="https://www.mapr.com/sites/default/files/image01_flight-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pr.com/sites/default/files/image01_flight-relationship.png"/>
                    <pic:cNvPicPr>
                      <a:picLocks noChangeAspect="1" noChangeArrowheads="1"/>
                    </pic:cNvPicPr>
                  </pic:nvPicPr>
                  <pic:blipFill>
                    <a:blip r:embed="rId85" cstate="print"/>
                    <a:srcRect/>
                    <a:stretch>
                      <a:fillRect/>
                    </a:stretch>
                  </pic:blipFill>
                  <pic:spPr bwMode="auto">
                    <a:xfrm>
                      <a:off x="0" y="0"/>
                      <a:ext cx="3519346" cy="1962150"/>
                    </a:xfrm>
                    <a:prstGeom prst="rect">
                      <a:avLst/>
                    </a:prstGeom>
                    <a:noFill/>
                    <a:ln w="9525">
                      <a:noFill/>
                      <a:miter lim="800000"/>
                      <a:headEnd/>
                      <a:tailEnd/>
                    </a:ln>
                  </pic:spPr>
                </pic:pic>
              </a:graphicData>
            </a:graphic>
          </wp:inline>
        </w:drawing>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activity, you will use GraphX to analyze flight data.</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Scenario</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As a starting simple example, we will analyze three flights. For each flight, we have the following information:</w:t>
      </w:r>
    </w:p>
    <w:tbl>
      <w:tblPr>
        <w:tblW w:w="5301"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2073"/>
        <w:gridCol w:w="2049"/>
        <w:gridCol w:w="1179"/>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Originating Airport</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Destination Airport</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Distance</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lastRenderedPageBreak/>
              <w:t>SFO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 miles</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DFW&gt;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800 miles</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SFO&gt;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1400 miles</w:t>
            </w:r>
          </w:p>
        </w:tc>
      </w:tr>
    </w:tbl>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scenario, we are going to represent the airports as vertices and routes as edges. For our graph we will have three vertices, each representing an airport. The distance between the airports is a route property, as shown below:</w:t>
      </w:r>
    </w:p>
    <w:p w:rsidR="00780617" w:rsidRPr="00FD7A1A" w:rsidRDefault="00780617" w:rsidP="00780617">
      <w:pPr>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225800" cy="1827544"/>
            <wp:effectExtent l="19050" t="0" r="0" b="0"/>
            <wp:docPr id="52" name="Picture 4" descr="https://www.mapr.com/sites/default/files/image04_3-vertex-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pr.com/sites/default/files/image04_3-vertex-relationship.png"/>
                    <pic:cNvPicPr>
                      <a:picLocks noChangeAspect="1" noChangeArrowheads="1"/>
                    </pic:cNvPicPr>
                  </pic:nvPicPr>
                  <pic:blipFill>
                    <a:blip r:embed="rId86" cstate="print"/>
                    <a:srcRect/>
                    <a:stretch>
                      <a:fillRect/>
                    </a:stretch>
                  </pic:blipFill>
                  <pic:spPr bwMode="auto">
                    <a:xfrm>
                      <a:off x="0" y="0"/>
                      <a:ext cx="3225800" cy="1827544"/>
                    </a:xfrm>
                    <a:prstGeom prst="rect">
                      <a:avLst/>
                    </a:prstGeom>
                    <a:noFill/>
                    <a:ln w="9525">
                      <a:noFill/>
                      <a:miter lim="800000"/>
                      <a:headEnd/>
                      <a:tailEnd/>
                    </a:ln>
                  </pic:spPr>
                </pic:pic>
              </a:graphicData>
            </a:graphic>
          </wp:inline>
        </w:drawing>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VERTEX TABLE FOR AIRPORTS</w:t>
      </w:r>
    </w:p>
    <w:tbl>
      <w:tblPr>
        <w:tblW w:w="1192"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423"/>
        <w:gridCol w:w="967"/>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ORD</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DFW</w:t>
            </w:r>
          </w:p>
        </w:tc>
      </w:tr>
    </w:tbl>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EDGES TABLE FOR ROUTES</w:t>
      </w:r>
    </w:p>
    <w:tbl>
      <w:tblPr>
        <w:tblW w:w="2051"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678"/>
        <w:gridCol w:w="767"/>
        <w:gridCol w:w="967"/>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SrcId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800</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lastRenderedPageBreak/>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1400</w:t>
            </w:r>
          </w:p>
        </w:tc>
      </w:tr>
    </w:tbl>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SOFTWARE</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This tutorial will run on the MapR Sandbox, which includes Spark.</w:t>
      </w:r>
    </w:p>
    <w:p w:rsidR="00780617" w:rsidRPr="00FD7A1A" w:rsidRDefault="00780617" w:rsidP="00780617">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download the code and data to run these examples from here:</w:t>
      </w:r>
    </w:p>
    <w:p w:rsidR="00780617" w:rsidRPr="00FD7A1A" w:rsidRDefault="00AE7DAD" w:rsidP="00780617">
      <w:pPr>
        <w:widowControl/>
        <w:numPr>
          <w:ilvl w:val="1"/>
          <w:numId w:val="2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hyperlink r:id="rId87" w:tgtFrame="_blank" w:history="1">
        <w:r w:rsidR="00780617" w:rsidRPr="00FD7A1A">
          <w:rPr>
            <w:rFonts w:ascii="Times New Roman" w:eastAsia="Times New Roman" w:hAnsi="Times New Roman" w:cs="Times New Roman"/>
            <w:color w:val="DC143C"/>
            <w:sz w:val="20"/>
            <w:szCs w:val="20"/>
            <w:u w:val="single"/>
          </w:rPr>
          <w:t>https://github.com/caroljmcdonald/sparkgraphxexample</w:t>
        </w:r>
      </w:hyperlink>
    </w:p>
    <w:p w:rsidR="00780617" w:rsidRPr="00FD7A1A" w:rsidRDefault="00780617" w:rsidP="00780617">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examples in this post can be run in the Spark shell, after launching with the spark-shell command.</w:t>
      </w:r>
    </w:p>
    <w:p w:rsidR="00780617" w:rsidRPr="00FD7A1A" w:rsidRDefault="00780617" w:rsidP="00780617">
      <w:pPr>
        <w:widowControl/>
        <w:numPr>
          <w:ilvl w:val="0"/>
          <w:numId w:val="2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can also run the code as a standalone application as described in the tutorial on </w:t>
      </w:r>
      <w:hyperlink r:id="rId88" w:history="1">
        <w:r w:rsidRPr="00FD7A1A">
          <w:rPr>
            <w:rFonts w:ascii="Times New Roman" w:eastAsia="Times New Roman" w:hAnsi="Times New Roman" w:cs="Times New Roman"/>
            <w:color w:val="DC143C"/>
            <w:sz w:val="20"/>
            <w:szCs w:val="20"/>
            <w:u w:val="single"/>
          </w:rPr>
          <w:t>Getting Started with Spark on MapR Sandbox</w:t>
        </w:r>
      </w:hyperlink>
      <w:r w:rsidRPr="00FD7A1A">
        <w:rPr>
          <w:rFonts w:ascii="Times New Roman" w:eastAsia="Times New Roman" w:hAnsi="Times New Roman" w:cs="Times New Roman"/>
          <w:sz w:val="20"/>
          <w:szCs w:val="20"/>
        </w:rPr>
        <w:t>.</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LAUNCH THE SPARK INTERACTIVE SHELL</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Log into the MapR Sandbox, as explained in </w:t>
      </w:r>
      <w:hyperlink r:id="rId89" w:history="1">
        <w:r w:rsidRPr="00FD7A1A">
          <w:rPr>
            <w:rFonts w:ascii="Times New Roman" w:eastAsia="Times New Roman" w:hAnsi="Times New Roman" w:cs="Times New Roman"/>
            <w:color w:val="DC143C"/>
            <w:sz w:val="20"/>
            <w:szCs w:val="20"/>
            <w:u w:val="single"/>
          </w:rPr>
          <w:t>Getting Started with Spark on MapR Sandbox</w:t>
        </w:r>
      </w:hyperlink>
      <w:r w:rsidRPr="00FD7A1A">
        <w:rPr>
          <w:rFonts w:ascii="Times New Roman" w:eastAsia="Times New Roman" w:hAnsi="Times New Roman" w:cs="Times New Roman"/>
          <w:sz w:val="20"/>
          <w:szCs w:val="20"/>
        </w:rPr>
        <w:t>, using userid user01, password mapr. Start the spark shell with: </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44" w:author="chotta-safe" w:date="2017-03-05T13:45:00Z">
            <w:rPr>
              <w:rFonts w:ascii="Times New Roman" w:eastAsia="Times New Roman" w:hAnsi="Times New Roman" w:cs="Times New Roman"/>
              <w:sz w:val="20"/>
              <w:szCs w:val="20"/>
            </w:rPr>
          </w:rPrChange>
        </w:rPr>
      </w:pPr>
      <w:r w:rsidRPr="00925C62">
        <w:rPr>
          <w:rFonts w:ascii="Courier New" w:eastAsia="Times New Roman" w:hAnsi="Courier New" w:cs="Courier New"/>
          <w:sz w:val="20"/>
          <w:szCs w:val="20"/>
          <w:rPrChange w:id="745" w:author="chotta-safe" w:date="2017-03-05T13:45:00Z">
            <w:rPr>
              <w:rFonts w:ascii="Times New Roman" w:eastAsia="Times New Roman" w:hAnsi="Times New Roman" w:cs="Times New Roman"/>
              <w:sz w:val="20"/>
              <w:szCs w:val="20"/>
            </w:rPr>
          </w:rPrChange>
        </w:rPr>
        <w:t xml:space="preserve">$ </w:t>
      </w:r>
      <w:proofErr w:type="gramStart"/>
      <w:r w:rsidRPr="00925C62">
        <w:rPr>
          <w:rFonts w:ascii="Courier New" w:eastAsia="Times New Roman" w:hAnsi="Courier New" w:cs="Courier New"/>
          <w:sz w:val="20"/>
          <w:szCs w:val="20"/>
          <w:rPrChange w:id="746" w:author="chotta-safe" w:date="2017-03-05T13:45:00Z">
            <w:rPr>
              <w:rFonts w:ascii="Times New Roman" w:eastAsia="Times New Roman" w:hAnsi="Times New Roman" w:cs="Times New Roman"/>
              <w:sz w:val="20"/>
              <w:szCs w:val="20"/>
            </w:rPr>
          </w:rPrChange>
        </w:rPr>
        <w:t>spark-shell</w:t>
      </w:r>
      <w:proofErr w:type="gramEnd"/>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DEFINE VERTICES</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First we will import the GraphX packages.</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the code boxes, </w:t>
      </w:r>
      <w:r w:rsidRPr="00FD7A1A">
        <w:rPr>
          <w:rFonts w:ascii="Times New Roman" w:eastAsia="Times New Roman" w:hAnsi="Times New Roman" w:cs="Times New Roman"/>
          <w:color w:val="008000"/>
          <w:sz w:val="20"/>
          <w:szCs w:val="20"/>
        </w:rPr>
        <w:t>comments are in Green</w:t>
      </w:r>
      <w:r w:rsidRPr="00FD7A1A">
        <w:rPr>
          <w:rFonts w:ascii="Times New Roman" w:eastAsia="Times New Roman" w:hAnsi="Times New Roman" w:cs="Times New Roman"/>
          <w:sz w:val="20"/>
          <w:szCs w:val="20"/>
        </w:rPr>
        <w:t> and </w:t>
      </w:r>
      <w:r w:rsidRPr="00FD7A1A">
        <w:rPr>
          <w:rFonts w:ascii="Times New Roman" w:eastAsia="Times New Roman" w:hAnsi="Times New Roman" w:cs="Times New Roman"/>
          <w:color w:val="0000FF"/>
          <w:sz w:val="20"/>
          <w:szCs w:val="20"/>
        </w:rPr>
        <w:t>output is in Blue</w:t>
      </w:r>
      <w:r w:rsidRPr="00FD7A1A">
        <w:rPr>
          <w:rFonts w:ascii="Times New Roman" w:eastAsia="Times New Roman" w:hAnsi="Times New Roman" w:cs="Times New Roman"/>
          <w:sz w:val="20"/>
          <w:szCs w:val="20"/>
        </w:rPr>
        <w:t>)</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47" w:author="chotta-safe" w:date="2017-03-05T13:45: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748" w:author="chotta-safe" w:date="2017-03-05T13:45:00Z">
            <w:rPr>
              <w:rFonts w:ascii="Times New Roman" w:eastAsia="Times New Roman" w:hAnsi="Times New Roman" w:cs="Times New Roman"/>
              <w:sz w:val="20"/>
              <w:szCs w:val="20"/>
            </w:rPr>
          </w:rPrChange>
        </w:rPr>
        <w:t>import</w:t>
      </w:r>
      <w:proofErr w:type="gramEnd"/>
      <w:r w:rsidRPr="00925C62">
        <w:rPr>
          <w:rFonts w:ascii="Courier New" w:eastAsia="Times New Roman" w:hAnsi="Courier New" w:cs="Courier New"/>
          <w:sz w:val="20"/>
          <w:szCs w:val="20"/>
          <w:rPrChange w:id="749" w:author="chotta-safe" w:date="2017-03-05T13:45:00Z">
            <w:rPr>
              <w:rFonts w:ascii="Times New Roman" w:eastAsia="Times New Roman" w:hAnsi="Times New Roman" w:cs="Times New Roman"/>
              <w:sz w:val="20"/>
              <w:szCs w:val="20"/>
            </w:rPr>
          </w:rPrChange>
        </w:rPr>
        <w:t xml:space="preserve"> org.apache.spark._</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50" w:author="chotta-safe" w:date="2017-03-05T13:45: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751" w:author="chotta-safe" w:date="2017-03-05T13:45:00Z">
            <w:rPr>
              <w:rFonts w:ascii="Times New Roman" w:eastAsia="Times New Roman" w:hAnsi="Times New Roman" w:cs="Times New Roman"/>
              <w:sz w:val="20"/>
              <w:szCs w:val="20"/>
            </w:rPr>
          </w:rPrChange>
        </w:rPr>
        <w:t>import</w:t>
      </w:r>
      <w:proofErr w:type="gramEnd"/>
      <w:r w:rsidRPr="00925C62">
        <w:rPr>
          <w:rFonts w:ascii="Courier New" w:eastAsia="Times New Roman" w:hAnsi="Courier New" w:cs="Courier New"/>
          <w:sz w:val="20"/>
          <w:szCs w:val="20"/>
          <w:rPrChange w:id="752" w:author="chotta-safe" w:date="2017-03-05T13:45:00Z">
            <w:rPr>
              <w:rFonts w:ascii="Times New Roman" w:eastAsia="Times New Roman" w:hAnsi="Times New Roman" w:cs="Times New Roman"/>
              <w:sz w:val="20"/>
              <w:szCs w:val="20"/>
            </w:rPr>
          </w:rPrChange>
        </w:rPr>
        <w:t xml:space="preserve"> org.apache.spark.rdd.RDD</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53" w:author="chotta-safe" w:date="2017-03-05T13:45: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754" w:author="chotta-safe" w:date="2017-03-05T13:45:00Z">
            <w:rPr>
              <w:rFonts w:ascii="Times New Roman" w:eastAsia="Times New Roman" w:hAnsi="Times New Roman" w:cs="Times New Roman"/>
              <w:color w:val="008000"/>
              <w:sz w:val="20"/>
              <w:szCs w:val="20"/>
            </w:rPr>
          </w:rPrChange>
        </w:rPr>
        <w:t>// import classes required for using GraphX</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55" w:author="chotta-safe" w:date="2017-03-05T13:45: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756" w:author="chotta-safe" w:date="2017-03-05T13:45:00Z">
            <w:rPr>
              <w:rFonts w:ascii="Times New Roman" w:eastAsia="Times New Roman" w:hAnsi="Times New Roman" w:cs="Times New Roman"/>
              <w:sz w:val="20"/>
              <w:szCs w:val="20"/>
            </w:rPr>
          </w:rPrChange>
        </w:rPr>
        <w:t>import</w:t>
      </w:r>
      <w:proofErr w:type="gramEnd"/>
      <w:r w:rsidRPr="00925C62">
        <w:rPr>
          <w:rFonts w:ascii="Courier New" w:eastAsia="Times New Roman" w:hAnsi="Courier New" w:cs="Courier New"/>
          <w:sz w:val="20"/>
          <w:szCs w:val="20"/>
          <w:rPrChange w:id="757" w:author="chotta-safe" w:date="2017-03-05T13:45:00Z">
            <w:rPr>
              <w:rFonts w:ascii="Times New Roman" w:eastAsia="Times New Roman" w:hAnsi="Times New Roman" w:cs="Times New Roman"/>
              <w:sz w:val="20"/>
              <w:szCs w:val="20"/>
            </w:rPr>
          </w:rPrChange>
        </w:rPr>
        <w:t xml:space="preserve"> org.apache.spark.graphx._</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We define airports as vertices. Vertices have an Id and can have properties or attributes associated with them. Each vertex consists </w:t>
      </w:r>
      <w:proofErr w:type="gramStart"/>
      <w:r w:rsidRPr="00FD7A1A">
        <w:rPr>
          <w:rFonts w:ascii="Times New Roman" w:eastAsia="Times New Roman" w:hAnsi="Times New Roman" w:cs="Times New Roman"/>
          <w:sz w:val="20"/>
          <w:szCs w:val="20"/>
        </w:rPr>
        <w:t>of :</w:t>
      </w:r>
      <w:proofErr w:type="gramEnd"/>
    </w:p>
    <w:p w:rsidR="00780617" w:rsidRPr="00FD7A1A" w:rsidRDefault="00780617" w:rsidP="00780617">
      <w:pPr>
        <w:widowControl/>
        <w:numPr>
          <w:ilvl w:val="0"/>
          <w:numId w:val="2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Vertex id → Id (Long)</w:t>
      </w:r>
    </w:p>
    <w:p w:rsidR="00780617" w:rsidRPr="00FD7A1A" w:rsidRDefault="00780617" w:rsidP="00780617">
      <w:pPr>
        <w:widowControl/>
        <w:numPr>
          <w:ilvl w:val="0"/>
          <w:numId w:val="2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Vertex Property → name (String)</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VERTEX TABLE FOR AIRPORTS</w:t>
      </w:r>
    </w:p>
    <w:tbl>
      <w:tblPr>
        <w:tblW w:w="1414"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423"/>
        <w:gridCol w:w="1244"/>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Property(V)</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SFO</w:t>
            </w:r>
          </w:p>
        </w:tc>
      </w:tr>
    </w:tbl>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an RDD with the above properties that is then used for the vertexes.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58" w:author="chotta-safe" w:date="2017-03-05T13:45: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759" w:author="chotta-safe" w:date="2017-03-05T13:45:00Z">
            <w:rPr>
              <w:rFonts w:ascii="Times New Roman" w:eastAsia="Times New Roman" w:hAnsi="Times New Roman" w:cs="Times New Roman"/>
              <w:color w:val="008000"/>
              <w:sz w:val="20"/>
              <w:szCs w:val="20"/>
            </w:rPr>
          </w:rPrChange>
        </w:rPr>
        <w:t>// create vertices RDD with ID and Name</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60" w:author="chotta-safe" w:date="2017-03-05T13:45: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761" w:author="chotta-safe" w:date="2017-03-05T13:45:00Z">
            <w:rPr>
              <w:rFonts w:ascii="Times New Roman" w:eastAsia="Times New Roman" w:hAnsi="Times New Roman" w:cs="Times New Roman"/>
              <w:sz w:val="20"/>
              <w:szCs w:val="20"/>
            </w:rPr>
          </w:rPrChange>
        </w:rPr>
        <w:t>val</w:t>
      </w:r>
      <w:proofErr w:type="gramEnd"/>
      <w:r w:rsidRPr="00925C62">
        <w:rPr>
          <w:rFonts w:ascii="Courier New" w:eastAsia="Times New Roman" w:hAnsi="Courier New" w:cs="Courier New"/>
          <w:sz w:val="20"/>
          <w:szCs w:val="20"/>
          <w:rPrChange w:id="762" w:author="chotta-safe" w:date="2017-03-05T13:45:00Z">
            <w:rPr>
              <w:rFonts w:ascii="Times New Roman" w:eastAsia="Times New Roman" w:hAnsi="Times New Roman" w:cs="Times New Roman"/>
              <w:sz w:val="20"/>
              <w:szCs w:val="20"/>
            </w:rPr>
          </w:rPrChange>
        </w:rPr>
        <w:t xml:space="preserve"> vertices=Array((1L, ("SFO")),(2L, ("ORD")),(3L,("DFW")))</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63" w:author="chotta-safe" w:date="2017-03-05T13:45: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764" w:author="chotta-safe" w:date="2017-03-05T13:45:00Z">
            <w:rPr>
              <w:rFonts w:ascii="Times New Roman" w:eastAsia="Times New Roman" w:hAnsi="Times New Roman" w:cs="Times New Roman"/>
              <w:sz w:val="20"/>
              <w:szCs w:val="20"/>
            </w:rPr>
          </w:rPrChange>
        </w:rPr>
        <w:t>val</w:t>
      </w:r>
      <w:proofErr w:type="gramEnd"/>
      <w:r w:rsidRPr="00925C62">
        <w:rPr>
          <w:rFonts w:ascii="Courier New" w:eastAsia="Times New Roman" w:hAnsi="Courier New" w:cs="Courier New"/>
          <w:sz w:val="20"/>
          <w:szCs w:val="20"/>
          <w:rPrChange w:id="765" w:author="chotta-safe" w:date="2017-03-05T13:45:00Z">
            <w:rPr>
              <w:rFonts w:ascii="Times New Roman" w:eastAsia="Times New Roman" w:hAnsi="Times New Roman" w:cs="Times New Roman"/>
              <w:sz w:val="20"/>
              <w:szCs w:val="20"/>
            </w:rPr>
          </w:rPrChange>
        </w:rPr>
        <w:t xml:space="preserve"> vRDD= sc.parallelize(vertices)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66" w:author="chotta-safe" w:date="2017-03-05T13:45: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767" w:author="chotta-safe" w:date="2017-03-05T13:45:00Z">
            <w:rPr>
              <w:rFonts w:ascii="Times New Roman" w:eastAsia="Times New Roman" w:hAnsi="Times New Roman" w:cs="Times New Roman"/>
              <w:sz w:val="20"/>
              <w:szCs w:val="20"/>
            </w:rPr>
          </w:rPrChange>
        </w:rPr>
        <w:t>vRDD.take(</w:t>
      </w:r>
      <w:proofErr w:type="gramEnd"/>
      <w:r w:rsidRPr="00925C62">
        <w:rPr>
          <w:rFonts w:ascii="Courier New" w:eastAsia="Times New Roman" w:hAnsi="Courier New" w:cs="Courier New"/>
          <w:sz w:val="20"/>
          <w:szCs w:val="20"/>
          <w:rPrChange w:id="768" w:author="chotta-safe" w:date="2017-03-05T13:45:00Z">
            <w:rPr>
              <w:rFonts w:ascii="Times New Roman" w:eastAsia="Times New Roman" w:hAnsi="Times New Roman" w:cs="Times New Roman"/>
              <w:sz w:val="20"/>
              <w:szCs w:val="20"/>
            </w:rPr>
          </w:rPrChange>
        </w:rPr>
        <w:t>1)</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69" w:author="chotta-safe" w:date="2017-03-05T13:45: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770" w:author="chotta-safe" w:date="2017-03-05T13:45:00Z">
            <w:rPr>
              <w:rFonts w:ascii="Times New Roman" w:eastAsia="Times New Roman" w:hAnsi="Times New Roman" w:cs="Times New Roman"/>
              <w:color w:val="0000FF"/>
              <w:sz w:val="20"/>
              <w:szCs w:val="20"/>
            </w:rPr>
          </w:rPrChange>
        </w:rPr>
        <w:t xml:space="preserve">// </w:t>
      </w:r>
      <w:proofErr w:type="gramStart"/>
      <w:r w:rsidRPr="00925C62">
        <w:rPr>
          <w:rFonts w:ascii="Courier New" w:eastAsia="Times New Roman" w:hAnsi="Courier New" w:cs="Courier New"/>
          <w:color w:val="0000FF"/>
          <w:sz w:val="20"/>
          <w:szCs w:val="20"/>
          <w:rPrChange w:id="771" w:author="chotta-safe" w:date="2017-03-05T13:45:00Z">
            <w:rPr>
              <w:rFonts w:ascii="Times New Roman" w:eastAsia="Times New Roman" w:hAnsi="Times New Roman" w:cs="Times New Roman"/>
              <w:color w:val="0000FF"/>
              <w:sz w:val="20"/>
              <w:szCs w:val="20"/>
            </w:rPr>
          </w:rPrChange>
        </w:rPr>
        <w:t>Array(</w:t>
      </w:r>
      <w:proofErr w:type="gramEnd"/>
      <w:r w:rsidRPr="00925C62">
        <w:rPr>
          <w:rFonts w:ascii="Courier New" w:eastAsia="Times New Roman" w:hAnsi="Courier New" w:cs="Courier New"/>
          <w:color w:val="0000FF"/>
          <w:sz w:val="20"/>
          <w:szCs w:val="20"/>
          <w:rPrChange w:id="772" w:author="chotta-safe" w:date="2017-03-05T13:45:00Z">
            <w:rPr>
              <w:rFonts w:ascii="Times New Roman" w:eastAsia="Times New Roman" w:hAnsi="Times New Roman" w:cs="Times New Roman"/>
              <w:color w:val="0000FF"/>
              <w:sz w:val="20"/>
              <w:szCs w:val="20"/>
            </w:rPr>
          </w:rPrChange>
        </w:rPr>
        <w:t>(1,SFO))</w:t>
      </w:r>
      <w:r w:rsidRPr="00925C62">
        <w:rPr>
          <w:rFonts w:ascii="Courier New" w:eastAsia="Times New Roman" w:hAnsi="Courier New" w:cs="Courier New"/>
          <w:sz w:val="20"/>
          <w:szCs w:val="20"/>
          <w:rPrChange w:id="773" w:author="chotta-safe" w:date="2017-03-05T13:45:00Z">
            <w:rPr>
              <w:rFonts w:ascii="Times New Roman" w:eastAsia="Times New Roman" w:hAnsi="Times New Roman" w:cs="Times New Roman"/>
              <w:sz w:val="20"/>
              <w:szCs w:val="20"/>
            </w:rPr>
          </w:rPrChange>
        </w:rPr>
        <w:br/>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74" w:author="chotta-safe" w:date="2017-03-05T13:45: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775" w:author="chotta-safe" w:date="2017-03-05T13:45:00Z">
            <w:rPr>
              <w:rFonts w:ascii="Times New Roman" w:eastAsia="Times New Roman" w:hAnsi="Times New Roman" w:cs="Times New Roman"/>
              <w:color w:val="008000"/>
              <w:sz w:val="20"/>
              <w:szCs w:val="20"/>
            </w:rPr>
          </w:rPrChange>
        </w:rPr>
        <w:t xml:space="preserve">// </w:t>
      </w:r>
      <w:proofErr w:type="gramStart"/>
      <w:r w:rsidRPr="00925C62">
        <w:rPr>
          <w:rFonts w:ascii="Courier New" w:eastAsia="Times New Roman" w:hAnsi="Courier New" w:cs="Courier New"/>
          <w:color w:val="008000"/>
          <w:sz w:val="20"/>
          <w:szCs w:val="20"/>
          <w:rPrChange w:id="776" w:author="chotta-safe" w:date="2017-03-05T13:45:00Z">
            <w:rPr>
              <w:rFonts w:ascii="Times New Roman" w:eastAsia="Times New Roman" w:hAnsi="Times New Roman" w:cs="Times New Roman"/>
              <w:color w:val="008000"/>
              <w:sz w:val="20"/>
              <w:szCs w:val="20"/>
            </w:rPr>
          </w:rPrChange>
        </w:rPr>
        <w:t>Defining</w:t>
      </w:r>
      <w:proofErr w:type="gramEnd"/>
      <w:r w:rsidRPr="00925C62">
        <w:rPr>
          <w:rFonts w:ascii="Courier New" w:eastAsia="Times New Roman" w:hAnsi="Courier New" w:cs="Courier New"/>
          <w:color w:val="008000"/>
          <w:sz w:val="20"/>
          <w:szCs w:val="20"/>
          <w:rPrChange w:id="777" w:author="chotta-safe" w:date="2017-03-05T13:45:00Z">
            <w:rPr>
              <w:rFonts w:ascii="Times New Roman" w:eastAsia="Times New Roman" w:hAnsi="Times New Roman" w:cs="Times New Roman"/>
              <w:color w:val="008000"/>
              <w:sz w:val="20"/>
              <w:szCs w:val="20"/>
            </w:rPr>
          </w:rPrChange>
        </w:rPr>
        <w:t xml:space="preserve"> a default vertex called nowhere</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78" w:author="chotta-safe" w:date="2017-03-05T13:45: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779" w:author="chotta-safe" w:date="2017-03-05T13:45:00Z">
            <w:rPr>
              <w:rFonts w:ascii="Times New Roman" w:eastAsia="Times New Roman" w:hAnsi="Times New Roman" w:cs="Times New Roman"/>
              <w:sz w:val="20"/>
              <w:szCs w:val="20"/>
            </w:rPr>
          </w:rPrChange>
        </w:rPr>
        <w:t>val</w:t>
      </w:r>
      <w:proofErr w:type="gramEnd"/>
      <w:r w:rsidRPr="00925C62">
        <w:rPr>
          <w:rFonts w:ascii="Courier New" w:eastAsia="Times New Roman" w:hAnsi="Courier New" w:cs="Courier New"/>
          <w:sz w:val="20"/>
          <w:szCs w:val="20"/>
          <w:rPrChange w:id="780" w:author="chotta-safe" w:date="2017-03-05T13:45:00Z">
            <w:rPr>
              <w:rFonts w:ascii="Times New Roman" w:eastAsia="Times New Roman" w:hAnsi="Times New Roman" w:cs="Times New Roman"/>
              <w:sz w:val="20"/>
              <w:szCs w:val="20"/>
            </w:rPr>
          </w:rPrChange>
        </w:rPr>
        <w:t xml:space="preserve"> nowhere = "nowhere"</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DEFINE EDGES</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Edges are the routes between airports. An edge must have a source, a destination, and can have properties. In our example, an edge consists of:</w:t>
      </w:r>
    </w:p>
    <w:p w:rsidR="00780617" w:rsidRPr="00FD7A1A" w:rsidRDefault="00780617" w:rsidP="00780617">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origin id → src (Long)</w:t>
      </w:r>
    </w:p>
    <w:p w:rsidR="00780617" w:rsidRPr="00FD7A1A" w:rsidRDefault="00780617" w:rsidP="00780617">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destination id → dest (Long)</w:t>
      </w:r>
    </w:p>
    <w:p w:rsidR="00780617" w:rsidRPr="00FD7A1A" w:rsidRDefault="00780617" w:rsidP="00780617">
      <w:pPr>
        <w:widowControl/>
        <w:numPr>
          <w:ilvl w:val="0"/>
          <w:numId w:val="2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Edge Property distance → distance (Long)</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EDGES TABLE FOR ROUTES</w:t>
      </w:r>
    </w:p>
    <w:tbl>
      <w:tblPr>
        <w:tblW w:w="2174" w:type="dxa"/>
        <w:tblInd w:w="720" w:type="dxa"/>
        <w:tblBorders>
          <w:top w:val="single" w:sz="4" w:space="0" w:color="000000"/>
          <w:left w:val="single" w:sz="4" w:space="0" w:color="000000"/>
          <w:bottom w:val="single" w:sz="4" w:space="0" w:color="000000"/>
          <w:right w:val="single" w:sz="4" w:space="0" w:color="000000"/>
        </w:tblBorders>
        <w:shd w:val="clear" w:color="auto" w:fill="FFFFFF"/>
        <w:tblCellMar>
          <w:left w:w="0" w:type="dxa"/>
          <w:right w:w="0" w:type="dxa"/>
        </w:tblCellMar>
        <w:tblLook w:val="04A0"/>
      </w:tblPr>
      <w:tblGrid>
        <w:gridCol w:w="623"/>
        <w:gridCol w:w="712"/>
        <w:gridCol w:w="1233"/>
      </w:tblGrid>
      <w:tr w:rsidR="00780617" w:rsidRPr="00FD7A1A" w:rsidTr="00780617">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srcid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destid</w:t>
            </w:r>
          </w:p>
        </w:tc>
        <w:tc>
          <w:tcPr>
            <w:tcW w:w="0" w:type="auto"/>
            <w:tcBorders>
              <w:top w:val="single" w:sz="4" w:space="0" w:color="000000"/>
              <w:left w:val="single" w:sz="4" w:space="0" w:color="000000"/>
              <w:bottom w:val="single" w:sz="4" w:space="0" w:color="000000"/>
              <w:right w:val="single" w:sz="4" w:space="0" w:color="000000"/>
            </w:tcBorders>
            <w:shd w:val="clear" w:color="auto" w:fill="D3D3D3"/>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b/>
                <w:bCs/>
                <w:sz w:val="20"/>
                <w:szCs w:val="20"/>
              </w:rPr>
            </w:pPr>
            <w:r w:rsidRPr="00FD7A1A">
              <w:rPr>
                <w:rFonts w:ascii="Times New Roman" w:eastAsia="Times New Roman" w:hAnsi="Times New Roman" w:cs="Times New Roman"/>
                <w:b/>
                <w:bCs/>
                <w:sz w:val="20"/>
                <w:szCs w:val="20"/>
              </w:rPr>
              <w:t>Property(E)</w:t>
            </w:r>
          </w:p>
        </w:tc>
      </w:tr>
      <w:tr w:rsidR="00780617" w:rsidRPr="00FD7A1A" w:rsidTr="00780617">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0" w:type="dxa"/>
              <w:left w:w="100" w:type="dxa"/>
              <w:bottom w:w="50" w:type="dxa"/>
              <w:right w:w="100" w:type="dxa"/>
            </w:tcMar>
            <w:vAlign w:val="center"/>
            <w:hideMark/>
          </w:tcPr>
          <w:p w:rsidR="00780617" w:rsidRPr="00FD7A1A" w:rsidRDefault="00780617" w:rsidP="00780617">
            <w:pPr>
              <w:spacing w:before="300" w:after="0" w:line="240" w:lineRule="auto"/>
              <w:rPr>
                <w:rFonts w:ascii="Times New Roman" w:eastAsia="Times New Roman" w:hAnsi="Times New Roman" w:cs="Times New Roman"/>
                <w:color w:val="2F4F4F"/>
                <w:sz w:val="20"/>
                <w:szCs w:val="20"/>
              </w:rPr>
            </w:pPr>
            <w:r w:rsidRPr="00FD7A1A">
              <w:rPr>
                <w:rFonts w:ascii="Times New Roman" w:eastAsia="Times New Roman" w:hAnsi="Times New Roman" w:cs="Times New Roman"/>
                <w:color w:val="2F4F4F"/>
                <w:sz w:val="20"/>
                <w:szCs w:val="20"/>
              </w:rPr>
              <w:t>1800</w:t>
            </w:r>
          </w:p>
        </w:tc>
      </w:tr>
    </w:tbl>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define an RDD with the above properties that is then used for the edges. The edge RDD has the form (src id, dest id, distance</w:t>
      </w:r>
      <w:del w:id="781" w:author="chotta-safe" w:date="2017-03-05T13:46:00Z">
        <w:r w:rsidRPr="00FD7A1A" w:rsidDel="00925C62">
          <w:rPr>
            <w:rFonts w:ascii="Times New Roman" w:eastAsia="Times New Roman" w:hAnsi="Times New Roman" w:cs="Times New Roman"/>
            <w:sz w:val="20"/>
            <w:szCs w:val="20"/>
          </w:rPr>
          <w:delText xml:space="preserve"> </w:delText>
        </w:r>
      </w:del>
      <w:r w:rsidRPr="00FD7A1A">
        <w:rPr>
          <w:rFonts w:ascii="Times New Roman" w:eastAsia="Times New Roman" w:hAnsi="Times New Roman" w:cs="Times New Roman"/>
          <w:sz w:val="20"/>
          <w:szCs w:val="20"/>
        </w:rPr>
        <w:t>).</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82"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783" w:author="chotta-safe" w:date="2017-03-05T13:46:00Z">
            <w:rPr>
              <w:rFonts w:ascii="Times New Roman" w:eastAsia="Times New Roman" w:hAnsi="Times New Roman" w:cs="Times New Roman"/>
              <w:color w:val="008000"/>
              <w:sz w:val="20"/>
              <w:szCs w:val="20"/>
            </w:rPr>
          </w:rPrChange>
        </w:rPr>
        <w:t>// create routes RDD with srcid, destid, distance</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84"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sz w:val="20"/>
          <w:szCs w:val="20"/>
          <w:rPrChange w:id="785" w:author="chotta-safe" w:date="2017-03-05T13:46:00Z">
            <w:rPr>
              <w:rFonts w:ascii="Times New Roman" w:eastAsia="Times New Roman" w:hAnsi="Times New Roman" w:cs="Times New Roman"/>
              <w:sz w:val="20"/>
              <w:szCs w:val="20"/>
            </w:rPr>
          </w:rPrChange>
        </w:rPr>
        <w:t>val edges = Array(Edge(1L,2L,1800),Edge(2L,3L,800),Edge(3L,1L,1400))</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86" w:author="chotta-safe" w:date="2017-03-05T13:46: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787" w:author="chotta-safe" w:date="2017-03-05T13:46:00Z">
            <w:rPr>
              <w:rFonts w:ascii="Times New Roman" w:eastAsia="Times New Roman" w:hAnsi="Times New Roman" w:cs="Times New Roman"/>
              <w:sz w:val="20"/>
              <w:szCs w:val="20"/>
            </w:rPr>
          </w:rPrChange>
        </w:rPr>
        <w:t>val</w:t>
      </w:r>
      <w:proofErr w:type="gramEnd"/>
      <w:r w:rsidRPr="00925C62">
        <w:rPr>
          <w:rFonts w:ascii="Courier New" w:eastAsia="Times New Roman" w:hAnsi="Courier New" w:cs="Courier New"/>
          <w:sz w:val="20"/>
          <w:szCs w:val="20"/>
          <w:rPrChange w:id="788" w:author="chotta-safe" w:date="2017-03-05T13:46:00Z">
            <w:rPr>
              <w:rFonts w:ascii="Times New Roman" w:eastAsia="Times New Roman" w:hAnsi="Times New Roman" w:cs="Times New Roman"/>
              <w:sz w:val="20"/>
              <w:szCs w:val="20"/>
            </w:rPr>
          </w:rPrChange>
        </w:rPr>
        <w:t xml:space="preserve"> eRDD= sc.parallelize(edges)</w:t>
      </w:r>
      <w:r w:rsidRPr="00925C62">
        <w:rPr>
          <w:rFonts w:ascii="Courier New" w:eastAsia="Times New Roman" w:hAnsi="Courier New" w:cs="Courier New"/>
          <w:sz w:val="20"/>
          <w:szCs w:val="20"/>
          <w:rPrChange w:id="789" w:author="chotta-safe" w:date="2017-03-05T13:46:00Z">
            <w:rPr>
              <w:rFonts w:ascii="Times New Roman" w:eastAsia="Times New Roman" w:hAnsi="Times New Roman" w:cs="Times New Roman"/>
              <w:sz w:val="20"/>
              <w:szCs w:val="20"/>
            </w:rPr>
          </w:rPrChange>
        </w:rPr>
        <w:br/>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90" w:author="chotta-safe" w:date="2017-03-05T13:46: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791" w:author="chotta-safe" w:date="2017-03-05T13:46:00Z">
            <w:rPr>
              <w:rFonts w:ascii="Times New Roman" w:eastAsia="Times New Roman" w:hAnsi="Times New Roman" w:cs="Times New Roman"/>
              <w:sz w:val="20"/>
              <w:szCs w:val="20"/>
            </w:rPr>
          </w:rPrChange>
        </w:rPr>
        <w:lastRenderedPageBreak/>
        <w:t>eRDD.take(</w:t>
      </w:r>
      <w:proofErr w:type="gramEnd"/>
      <w:r w:rsidRPr="00925C62">
        <w:rPr>
          <w:rFonts w:ascii="Courier New" w:eastAsia="Times New Roman" w:hAnsi="Courier New" w:cs="Courier New"/>
          <w:sz w:val="20"/>
          <w:szCs w:val="20"/>
          <w:rPrChange w:id="792" w:author="chotta-safe" w:date="2017-03-05T13:46:00Z">
            <w:rPr>
              <w:rFonts w:ascii="Times New Roman" w:eastAsia="Times New Roman" w:hAnsi="Times New Roman" w:cs="Times New Roman"/>
              <w:sz w:val="20"/>
              <w:szCs w:val="20"/>
            </w:rPr>
          </w:rPrChange>
        </w:rPr>
        <w:t>2)</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93"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794" w:author="chotta-safe" w:date="2017-03-05T13:46:00Z">
            <w:rPr>
              <w:rFonts w:ascii="Times New Roman" w:eastAsia="Times New Roman" w:hAnsi="Times New Roman" w:cs="Times New Roman"/>
              <w:color w:val="0000FF"/>
              <w:sz w:val="20"/>
              <w:szCs w:val="20"/>
            </w:rPr>
          </w:rPrChange>
        </w:rPr>
        <w:t xml:space="preserve">// </w:t>
      </w:r>
      <w:proofErr w:type="gramStart"/>
      <w:r w:rsidRPr="00925C62">
        <w:rPr>
          <w:rFonts w:ascii="Courier New" w:eastAsia="Times New Roman" w:hAnsi="Courier New" w:cs="Courier New"/>
          <w:color w:val="0000FF"/>
          <w:sz w:val="20"/>
          <w:szCs w:val="20"/>
          <w:rPrChange w:id="795" w:author="chotta-safe" w:date="2017-03-05T13:46:00Z">
            <w:rPr>
              <w:rFonts w:ascii="Times New Roman" w:eastAsia="Times New Roman" w:hAnsi="Times New Roman" w:cs="Times New Roman"/>
              <w:color w:val="0000FF"/>
              <w:sz w:val="20"/>
              <w:szCs w:val="20"/>
            </w:rPr>
          </w:rPrChange>
        </w:rPr>
        <w:t>Array(</w:t>
      </w:r>
      <w:proofErr w:type="gramEnd"/>
      <w:r w:rsidRPr="00925C62">
        <w:rPr>
          <w:rFonts w:ascii="Courier New" w:eastAsia="Times New Roman" w:hAnsi="Courier New" w:cs="Courier New"/>
          <w:color w:val="0000FF"/>
          <w:sz w:val="20"/>
          <w:szCs w:val="20"/>
          <w:rPrChange w:id="796" w:author="chotta-safe" w:date="2017-03-05T13:46:00Z">
            <w:rPr>
              <w:rFonts w:ascii="Times New Roman" w:eastAsia="Times New Roman" w:hAnsi="Times New Roman" w:cs="Times New Roman"/>
              <w:color w:val="0000FF"/>
              <w:sz w:val="20"/>
              <w:szCs w:val="20"/>
            </w:rPr>
          </w:rPrChange>
        </w:rPr>
        <w:t>Edge(1,2,1800), Edge(2,3,800))</w:t>
      </w:r>
    </w:p>
    <w:p w:rsidR="00780617" w:rsidRPr="001B0330" w:rsidRDefault="00780617"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CREATE PROPERTY GRAPH</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To create a graph, you need to have a Vertex RDD, Edge RDD, and a Default vertex.</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Create a property graph called graph.</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97"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798" w:author="chotta-safe" w:date="2017-03-05T13:46:00Z">
            <w:rPr>
              <w:rFonts w:ascii="Times New Roman" w:eastAsia="Times New Roman" w:hAnsi="Times New Roman" w:cs="Times New Roman"/>
              <w:color w:val="008000"/>
              <w:sz w:val="20"/>
              <w:szCs w:val="20"/>
            </w:rPr>
          </w:rPrChange>
        </w:rPr>
        <w:t>// define the graph</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799" w:author="chotta-safe" w:date="2017-03-05T13:46: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800" w:author="chotta-safe" w:date="2017-03-05T13:46:00Z">
            <w:rPr>
              <w:rFonts w:ascii="Times New Roman" w:eastAsia="Times New Roman" w:hAnsi="Times New Roman" w:cs="Times New Roman"/>
              <w:sz w:val="20"/>
              <w:szCs w:val="20"/>
            </w:rPr>
          </w:rPrChange>
        </w:rPr>
        <w:t>val</w:t>
      </w:r>
      <w:proofErr w:type="gramEnd"/>
      <w:r w:rsidRPr="00925C62">
        <w:rPr>
          <w:rFonts w:ascii="Courier New" w:eastAsia="Times New Roman" w:hAnsi="Courier New" w:cs="Courier New"/>
          <w:sz w:val="20"/>
          <w:szCs w:val="20"/>
          <w:rPrChange w:id="801" w:author="chotta-safe" w:date="2017-03-05T13:46:00Z">
            <w:rPr>
              <w:rFonts w:ascii="Times New Roman" w:eastAsia="Times New Roman" w:hAnsi="Times New Roman" w:cs="Times New Roman"/>
              <w:sz w:val="20"/>
              <w:szCs w:val="20"/>
            </w:rPr>
          </w:rPrChange>
        </w:rPr>
        <w:t xml:space="preserve"> graph = Graph(vRDD,eRDD, nowhere)</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02"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803" w:author="chotta-safe" w:date="2017-03-05T13:46:00Z">
            <w:rPr>
              <w:rFonts w:ascii="Times New Roman" w:eastAsia="Times New Roman" w:hAnsi="Times New Roman" w:cs="Times New Roman"/>
              <w:color w:val="008000"/>
              <w:sz w:val="20"/>
              <w:szCs w:val="20"/>
            </w:rPr>
          </w:rPrChange>
        </w:rPr>
        <w:t>// graph vertices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04" w:author="chotta-safe" w:date="2017-03-05T13:46: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805" w:author="chotta-safe" w:date="2017-03-05T13:46:00Z">
            <w:rPr>
              <w:rFonts w:ascii="Times New Roman" w:eastAsia="Times New Roman" w:hAnsi="Times New Roman" w:cs="Times New Roman"/>
              <w:sz w:val="20"/>
              <w:szCs w:val="20"/>
            </w:rPr>
          </w:rPrChange>
        </w:rPr>
        <w:t>graph.vertices.collect.foreach(</w:t>
      </w:r>
      <w:proofErr w:type="gramEnd"/>
      <w:r w:rsidRPr="00925C62">
        <w:rPr>
          <w:rFonts w:ascii="Courier New" w:eastAsia="Times New Roman" w:hAnsi="Courier New" w:cs="Courier New"/>
          <w:sz w:val="20"/>
          <w:szCs w:val="20"/>
          <w:rPrChange w:id="806" w:author="chotta-safe" w:date="2017-03-05T13:46:00Z">
            <w:rPr>
              <w:rFonts w:ascii="Times New Roman" w:eastAsia="Times New Roman" w:hAnsi="Times New Roman" w:cs="Times New Roman"/>
              <w:sz w:val="20"/>
              <w:szCs w:val="20"/>
            </w:rPr>
          </w:rPrChange>
        </w:rPr>
        <w:t>println)</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07"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08" w:author="chotta-safe" w:date="2017-03-05T13:46:00Z">
            <w:rPr>
              <w:rFonts w:ascii="Times New Roman" w:eastAsia="Times New Roman" w:hAnsi="Times New Roman" w:cs="Times New Roman"/>
              <w:color w:val="0000FF"/>
              <w:sz w:val="20"/>
              <w:szCs w:val="20"/>
            </w:rPr>
          </w:rPrChange>
        </w:rPr>
        <w:t>// (2</w:t>
      </w:r>
      <w:proofErr w:type="gramStart"/>
      <w:r w:rsidRPr="00925C62">
        <w:rPr>
          <w:rFonts w:ascii="Courier New" w:eastAsia="Times New Roman" w:hAnsi="Courier New" w:cs="Courier New"/>
          <w:color w:val="0000FF"/>
          <w:sz w:val="20"/>
          <w:szCs w:val="20"/>
          <w:rPrChange w:id="809" w:author="chotta-safe" w:date="2017-03-05T13:46:00Z">
            <w:rPr>
              <w:rFonts w:ascii="Times New Roman" w:eastAsia="Times New Roman" w:hAnsi="Times New Roman" w:cs="Times New Roman"/>
              <w:color w:val="0000FF"/>
              <w:sz w:val="20"/>
              <w:szCs w:val="20"/>
            </w:rPr>
          </w:rPrChange>
        </w:rPr>
        <w:t>,ORD</w:t>
      </w:r>
      <w:proofErr w:type="gramEnd"/>
      <w:r w:rsidRPr="00925C62">
        <w:rPr>
          <w:rFonts w:ascii="Courier New" w:eastAsia="Times New Roman" w:hAnsi="Courier New" w:cs="Courier New"/>
          <w:color w:val="0000FF"/>
          <w:sz w:val="20"/>
          <w:szCs w:val="20"/>
          <w:rPrChange w:id="810" w:author="chotta-safe" w:date="2017-03-05T13:46:00Z">
            <w:rPr>
              <w:rFonts w:ascii="Times New Roman" w:eastAsia="Times New Roman" w:hAnsi="Times New Roman" w:cs="Times New Roman"/>
              <w:color w:val="0000FF"/>
              <w:sz w:val="20"/>
              <w:szCs w:val="20"/>
            </w:rPr>
          </w:rPrChange>
        </w:rPr>
        <w:t>)</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11"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12" w:author="chotta-safe" w:date="2017-03-05T13:46:00Z">
            <w:rPr>
              <w:rFonts w:ascii="Times New Roman" w:eastAsia="Times New Roman" w:hAnsi="Times New Roman" w:cs="Times New Roman"/>
              <w:color w:val="0000FF"/>
              <w:sz w:val="20"/>
              <w:szCs w:val="20"/>
            </w:rPr>
          </w:rPrChange>
        </w:rPr>
        <w:t>// (1</w:t>
      </w:r>
      <w:proofErr w:type="gramStart"/>
      <w:r w:rsidRPr="00925C62">
        <w:rPr>
          <w:rFonts w:ascii="Courier New" w:eastAsia="Times New Roman" w:hAnsi="Courier New" w:cs="Courier New"/>
          <w:color w:val="0000FF"/>
          <w:sz w:val="20"/>
          <w:szCs w:val="20"/>
          <w:rPrChange w:id="813" w:author="chotta-safe" w:date="2017-03-05T13:46:00Z">
            <w:rPr>
              <w:rFonts w:ascii="Times New Roman" w:eastAsia="Times New Roman" w:hAnsi="Times New Roman" w:cs="Times New Roman"/>
              <w:color w:val="0000FF"/>
              <w:sz w:val="20"/>
              <w:szCs w:val="20"/>
            </w:rPr>
          </w:rPrChange>
        </w:rPr>
        <w:t>,SFO</w:t>
      </w:r>
      <w:proofErr w:type="gramEnd"/>
      <w:r w:rsidRPr="00925C62">
        <w:rPr>
          <w:rFonts w:ascii="Courier New" w:eastAsia="Times New Roman" w:hAnsi="Courier New" w:cs="Courier New"/>
          <w:color w:val="0000FF"/>
          <w:sz w:val="20"/>
          <w:szCs w:val="20"/>
          <w:rPrChange w:id="814" w:author="chotta-safe" w:date="2017-03-05T13:46:00Z">
            <w:rPr>
              <w:rFonts w:ascii="Times New Roman" w:eastAsia="Times New Roman" w:hAnsi="Times New Roman" w:cs="Times New Roman"/>
              <w:color w:val="0000FF"/>
              <w:sz w:val="20"/>
              <w:szCs w:val="20"/>
            </w:rPr>
          </w:rPrChange>
        </w:rPr>
        <w:t>)</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15"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16" w:author="chotta-safe" w:date="2017-03-05T13:46:00Z">
            <w:rPr>
              <w:rFonts w:ascii="Times New Roman" w:eastAsia="Times New Roman" w:hAnsi="Times New Roman" w:cs="Times New Roman"/>
              <w:color w:val="0000FF"/>
              <w:sz w:val="20"/>
              <w:szCs w:val="20"/>
            </w:rPr>
          </w:rPrChange>
        </w:rPr>
        <w:t>// (3</w:t>
      </w:r>
      <w:proofErr w:type="gramStart"/>
      <w:r w:rsidRPr="00925C62">
        <w:rPr>
          <w:rFonts w:ascii="Courier New" w:eastAsia="Times New Roman" w:hAnsi="Courier New" w:cs="Courier New"/>
          <w:color w:val="0000FF"/>
          <w:sz w:val="20"/>
          <w:szCs w:val="20"/>
          <w:rPrChange w:id="817" w:author="chotta-safe" w:date="2017-03-05T13:46:00Z">
            <w:rPr>
              <w:rFonts w:ascii="Times New Roman" w:eastAsia="Times New Roman" w:hAnsi="Times New Roman" w:cs="Times New Roman"/>
              <w:color w:val="0000FF"/>
              <w:sz w:val="20"/>
              <w:szCs w:val="20"/>
            </w:rPr>
          </w:rPrChange>
        </w:rPr>
        <w:t>,DFW</w:t>
      </w:r>
      <w:proofErr w:type="gramEnd"/>
      <w:r w:rsidRPr="00925C62">
        <w:rPr>
          <w:rFonts w:ascii="Courier New" w:eastAsia="Times New Roman" w:hAnsi="Courier New" w:cs="Courier New"/>
          <w:color w:val="0000FF"/>
          <w:sz w:val="20"/>
          <w:szCs w:val="20"/>
          <w:rPrChange w:id="818" w:author="chotta-safe" w:date="2017-03-05T13:46:00Z">
            <w:rPr>
              <w:rFonts w:ascii="Times New Roman" w:eastAsia="Times New Roman" w:hAnsi="Times New Roman" w:cs="Times New Roman"/>
              <w:color w:val="0000FF"/>
              <w:sz w:val="20"/>
              <w:szCs w:val="20"/>
            </w:rPr>
          </w:rPrChange>
        </w:rPr>
        <w:t>)</w:t>
      </w:r>
      <w:r w:rsidRPr="00925C62">
        <w:rPr>
          <w:rFonts w:ascii="Courier New" w:eastAsia="Times New Roman" w:hAnsi="Courier New" w:cs="Courier New"/>
          <w:sz w:val="20"/>
          <w:szCs w:val="20"/>
          <w:rPrChange w:id="819" w:author="chotta-safe" w:date="2017-03-05T13:46:00Z">
            <w:rPr>
              <w:rFonts w:ascii="Times New Roman" w:eastAsia="Times New Roman" w:hAnsi="Times New Roman" w:cs="Times New Roman"/>
              <w:sz w:val="20"/>
              <w:szCs w:val="20"/>
            </w:rPr>
          </w:rPrChange>
        </w:rPr>
        <w:br/>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20"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821" w:author="chotta-safe" w:date="2017-03-05T13:46:00Z">
            <w:rPr>
              <w:rFonts w:ascii="Times New Roman" w:eastAsia="Times New Roman" w:hAnsi="Times New Roman" w:cs="Times New Roman"/>
              <w:color w:val="008000"/>
              <w:sz w:val="20"/>
              <w:szCs w:val="20"/>
            </w:rPr>
          </w:rPrChange>
        </w:rPr>
        <w:t>// graph edges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22" w:author="chotta-safe" w:date="2017-03-05T13:46: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823" w:author="chotta-safe" w:date="2017-03-05T13:46:00Z">
            <w:rPr>
              <w:rFonts w:ascii="Times New Roman" w:eastAsia="Times New Roman" w:hAnsi="Times New Roman" w:cs="Times New Roman"/>
              <w:sz w:val="20"/>
              <w:szCs w:val="20"/>
            </w:rPr>
          </w:rPrChange>
        </w:rPr>
        <w:t>graph.edges.collect.foreach(</w:t>
      </w:r>
      <w:proofErr w:type="gramEnd"/>
      <w:r w:rsidRPr="00925C62">
        <w:rPr>
          <w:rFonts w:ascii="Courier New" w:eastAsia="Times New Roman" w:hAnsi="Courier New" w:cs="Courier New"/>
          <w:sz w:val="20"/>
          <w:szCs w:val="20"/>
          <w:rPrChange w:id="824" w:author="chotta-safe" w:date="2017-03-05T13:46:00Z">
            <w:rPr>
              <w:rFonts w:ascii="Times New Roman" w:eastAsia="Times New Roman" w:hAnsi="Times New Roman" w:cs="Times New Roman"/>
              <w:sz w:val="20"/>
              <w:szCs w:val="20"/>
            </w:rPr>
          </w:rPrChange>
        </w:rPr>
        <w:t>println)</w:t>
      </w:r>
      <w:r w:rsidRPr="00925C62">
        <w:rPr>
          <w:rFonts w:ascii="Courier New" w:eastAsia="Times New Roman" w:hAnsi="Courier New" w:cs="Courier New"/>
          <w:sz w:val="20"/>
          <w:szCs w:val="20"/>
          <w:rPrChange w:id="825" w:author="chotta-safe" w:date="2017-03-05T13:46:00Z">
            <w:rPr>
              <w:rFonts w:ascii="Times New Roman" w:eastAsia="Times New Roman" w:hAnsi="Times New Roman" w:cs="Times New Roman"/>
              <w:sz w:val="20"/>
              <w:szCs w:val="20"/>
            </w:rPr>
          </w:rPrChange>
        </w:rPr>
        <w:br/>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26"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27" w:author="chotta-safe" w:date="2017-03-05T13:46:00Z">
            <w:rPr>
              <w:rFonts w:ascii="Times New Roman" w:eastAsia="Times New Roman" w:hAnsi="Times New Roman" w:cs="Times New Roman"/>
              <w:color w:val="0000FF"/>
              <w:sz w:val="20"/>
              <w:szCs w:val="20"/>
            </w:rPr>
          </w:rPrChange>
        </w:rPr>
        <w:t xml:space="preserve">// </w:t>
      </w:r>
      <w:proofErr w:type="gramStart"/>
      <w:r w:rsidRPr="00925C62">
        <w:rPr>
          <w:rFonts w:ascii="Courier New" w:eastAsia="Times New Roman" w:hAnsi="Courier New" w:cs="Courier New"/>
          <w:color w:val="0000FF"/>
          <w:sz w:val="20"/>
          <w:szCs w:val="20"/>
          <w:rPrChange w:id="828" w:author="chotta-safe" w:date="2017-03-05T13:46:00Z">
            <w:rPr>
              <w:rFonts w:ascii="Times New Roman" w:eastAsia="Times New Roman" w:hAnsi="Times New Roman" w:cs="Times New Roman"/>
              <w:color w:val="0000FF"/>
              <w:sz w:val="20"/>
              <w:szCs w:val="20"/>
            </w:rPr>
          </w:rPrChange>
        </w:rPr>
        <w:t>Edge(</w:t>
      </w:r>
      <w:proofErr w:type="gramEnd"/>
      <w:r w:rsidRPr="00925C62">
        <w:rPr>
          <w:rFonts w:ascii="Courier New" w:eastAsia="Times New Roman" w:hAnsi="Courier New" w:cs="Courier New"/>
          <w:color w:val="0000FF"/>
          <w:sz w:val="20"/>
          <w:szCs w:val="20"/>
          <w:rPrChange w:id="829" w:author="chotta-safe" w:date="2017-03-05T13:46:00Z">
            <w:rPr>
              <w:rFonts w:ascii="Times New Roman" w:eastAsia="Times New Roman" w:hAnsi="Times New Roman" w:cs="Times New Roman"/>
              <w:color w:val="0000FF"/>
              <w:sz w:val="20"/>
              <w:szCs w:val="20"/>
            </w:rPr>
          </w:rPrChange>
        </w:rPr>
        <w:t>1,2,1800)</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30"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31" w:author="chotta-safe" w:date="2017-03-05T13:46:00Z">
            <w:rPr>
              <w:rFonts w:ascii="Times New Roman" w:eastAsia="Times New Roman" w:hAnsi="Times New Roman" w:cs="Times New Roman"/>
              <w:color w:val="0000FF"/>
              <w:sz w:val="20"/>
              <w:szCs w:val="20"/>
            </w:rPr>
          </w:rPrChange>
        </w:rPr>
        <w:t xml:space="preserve">// </w:t>
      </w:r>
      <w:proofErr w:type="gramStart"/>
      <w:r w:rsidRPr="00925C62">
        <w:rPr>
          <w:rFonts w:ascii="Courier New" w:eastAsia="Times New Roman" w:hAnsi="Courier New" w:cs="Courier New"/>
          <w:color w:val="0000FF"/>
          <w:sz w:val="20"/>
          <w:szCs w:val="20"/>
          <w:rPrChange w:id="832" w:author="chotta-safe" w:date="2017-03-05T13:46:00Z">
            <w:rPr>
              <w:rFonts w:ascii="Times New Roman" w:eastAsia="Times New Roman" w:hAnsi="Times New Roman" w:cs="Times New Roman"/>
              <w:color w:val="0000FF"/>
              <w:sz w:val="20"/>
              <w:szCs w:val="20"/>
            </w:rPr>
          </w:rPrChange>
        </w:rPr>
        <w:t>Edge(</w:t>
      </w:r>
      <w:proofErr w:type="gramEnd"/>
      <w:r w:rsidRPr="00925C62">
        <w:rPr>
          <w:rFonts w:ascii="Courier New" w:eastAsia="Times New Roman" w:hAnsi="Courier New" w:cs="Courier New"/>
          <w:color w:val="0000FF"/>
          <w:sz w:val="20"/>
          <w:szCs w:val="20"/>
          <w:rPrChange w:id="833" w:author="chotta-safe" w:date="2017-03-05T13:46:00Z">
            <w:rPr>
              <w:rFonts w:ascii="Times New Roman" w:eastAsia="Times New Roman" w:hAnsi="Times New Roman" w:cs="Times New Roman"/>
              <w:color w:val="0000FF"/>
              <w:sz w:val="20"/>
              <w:szCs w:val="20"/>
            </w:rPr>
          </w:rPrChange>
        </w:rPr>
        <w:t>2,3,800)</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34"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35" w:author="chotta-safe" w:date="2017-03-05T13:46:00Z">
            <w:rPr>
              <w:rFonts w:ascii="Times New Roman" w:eastAsia="Times New Roman" w:hAnsi="Times New Roman" w:cs="Times New Roman"/>
              <w:color w:val="0000FF"/>
              <w:sz w:val="20"/>
              <w:szCs w:val="20"/>
            </w:rPr>
          </w:rPrChange>
        </w:rPr>
        <w:t xml:space="preserve">// </w:t>
      </w:r>
      <w:proofErr w:type="gramStart"/>
      <w:r w:rsidRPr="00925C62">
        <w:rPr>
          <w:rFonts w:ascii="Courier New" w:eastAsia="Times New Roman" w:hAnsi="Courier New" w:cs="Courier New"/>
          <w:color w:val="0000FF"/>
          <w:sz w:val="20"/>
          <w:szCs w:val="20"/>
          <w:rPrChange w:id="836" w:author="chotta-safe" w:date="2017-03-05T13:46:00Z">
            <w:rPr>
              <w:rFonts w:ascii="Times New Roman" w:eastAsia="Times New Roman" w:hAnsi="Times New Roman" w:cs="Times New Roman"/>
              <w:color w:val="0000FF"/>
              <w:sz w:val="20"/>
              <w:szCs w:val="20"/>
            </w:rPr>
          </w:rPrChange>
        </w:rPr>
        <w:t>Edge(</w:t>
      </w:r>
      <w:proofErr w:type="gramEnd"/>
      <w:r w:rsidRPr="00925C62">
        <w:rPr>
          <w:rFonts w:ascii="Courier New" w:eastAsia="Times New Roman" w:hAnsi="Courier New" w:cs="Courier New"/>
          <w:color w:val="0000FF"/>
          <w:sz w:val="20"/>
          <w:szCs w:val="20"/>
          <w:rPrChange w:id="837" w:author="chotta-safe" w:date="2017-03-05T13:46:00Z">
            <w:rPr>
              <w:rFonts w:ascii="Times New Roman" w:eastAsia="Times New Roman" w:hAnsi="Times New Roman" w:cs="Times New Roman"/>
              <w:color w:val="0000FF"/>
              <w:sz w:val="20"/>
              <w:szCs w:val="20"/>
            </w:rPr>
          </w:rPrChange>
        </w:rPr>
        <w:t>3,1,1400)</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1. How many airports are there?</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38"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839" w:author="chotta-safe" w:date="2017-03-05T13:46:00Z">
            <w:rPr>
              <w:rFonts w:ascii="Times New Roman" w:eastAsia="Times New Roman" w:hAnsi="Times New Roman" w:cs="Times New Roman"/>
              <w:color w:val="008000"/>
              <w:sz w:val="20"/>
              <w:szCs w:val="20"/>
            </w:rPr>
          </w:rPrChange>
        </w:rPr>
        <w:t>// How many airports?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40" w:author="chotta-safe" w:date="2017-03-05T13:46: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841" w:author="chotta-safe" w:date="2017-03-05T13:46:00Z">
            <w:rPr>
              <w:rFonts w:ascii="Times New Roman" w:eastAsia="Times New Roman" w:hAnsi="Times New Roman" w:cs="Times New Roman"/>
              <w:sz w:val="20"/>
              <w:szCs w:val="20"/>
            </w:rPr>
          </w:rPrChange>
        </w:rPr>
        <w:t>val</w:t>
      </w:r>
      <w:proofErr w:type="gramEnd"/>
      <w:r w:rsidRPr="00925C62">
        <w:rPr>
          <w:rFonts w:ascii="Courier New" w:eastAsia="Times New Roman" w:hAnsi="Courier New" w:cs="Courier New"/>
          <w:sz w:val="20"/>
          <w:szCs w:val="20"/>
          <w:rPrChange w:id="842" w:author="chotta-safe" w:date="2017-03-05T13:46:00Z">
            <w:rPr>
              <w:rFonts w:ascii="Times New Roman" w:eastAsia="Times New Roman" w:hAnsi="Times New Roman" w:cs="Times New Roman"/>
              <w:sz w:val="20"/>
              <w:szCs w:val="20"/>
            </w:rPr>
          </w:rPrChange>
        </w:rPr>
        <w:t xml:space="preserve"> numairports = graph.numVertices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43"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44" w:author="chotta-safe" w:date="2017-03-05T13:46:00Z">
            <w:rPr>
              <w:rFonts w:ascii="Times New Roman" w:eastAsia="Times New Roman" w:hAnsi="Times New Roman" w:cs="Times New Roman"/>
              <w:color w:val="0000FF"/>
              <w:sz w:val="20"/>
              <w:szCs w:val="20"/>
            </w:rPr>
          </w:rPrChange>
        </w:rPr>
        <w:t>// Long = 3</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2. How many routes are there?</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45"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846" w:author="chotta-safe" w:date="2017-03-05T13:46:00Z">
            <w:rPr>
              <w:rFonts w:ascii="Times New Roman" w:eastAsia="Times New Roman" w:hAnsi="Times New Roman" w:cs="Times New Roman"/>
              <w:color w:val="008000"/>
              <w:sz w:val="20"/>
              <w:szCs w:val="20"/>
            </w:rPr>
          </w:rPrChange>
        </w:rPr>
        <w:t>// How many routes?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47" w:author="chotta-safe" w:date="2017-03-05T13:46: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848" w:author="chotta-safe" w:date="2017-03-05T13:46:00Z">
            <w:rPr>
              <w:rFonts w:ascii="Times New Roman" w:eastAsia="Times New Roman" w:hAnsi="Times New Roman" w:cs="Times New Roman"/>
              <w:sz w:val="20"/>
              <w:szCs w:val="20"/>
            </w:rPr>
          </w:rPrChange>
        </w:rPr>
        <w:lastRenderedPageBreak/>
        <w:t>val</w:t>
      </w:r>
      <w:proofErr w:type="gramEnd"/>
      <w:r w:rsidRPr="00925C62">
        <w:rPr>
          <w:rFonts w:ascii="Courier New" w:eastAsia="Times New Roman" w:hAnsi="Courier New" w:cs="Courier New"/>
          <w:sz w:val="20"/>
          <w:szCs w:val="20"/>
          <w:rPrChange w:id="849" w:author="chotta-safe" w:date="2017-03-05T13:46:00Z">
            <w:rPr>
              <w:rFonts w:ascii="Times New Roman" w:eastAsia="Times New Roman" w:hAnsi="Times New Roman" w:cs="Times New Roman"/>
              <w:sz w:val="20"/>
              <w:szCs w:val="20"/>
            </w:rPr>
          </w:rPrChange>
        </w:rPr>
        <w:t xml:space="preserve"> numroutes = graph.numEdges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50" w:author="chotta-safe" w:date="2017-03-05T13:46: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51" w:author="chotta-safe" w:date="2017-03-05T13:46:00Z">
            <w:rPr>
              <w:rFonts w:ascii="Times New Roman" w:eastAsia="Times New Roman" w:hAnsi="Times New Roman" w:cs="Times New Roman"/>
              <w:color w:val="0000FF"/>
              <w:sz w:val="20"/>
              <w:szCs w:val="20"/>
            </w:rPr>
          </w:rPrChange>
        </w:rPr>
        <w:t>// Long = 3</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3. </w:t>
      </w:r>
      <w:del w:id="852" w:author="chotta-safe" w:date="2017-03-05T13:46:00Z">
        <w:r w:rsidRPr="00FD7A1A" w:rsidDel="00925C62">
          <w:rPr>
            <w:rFonts w:ascii="Times New Roman" w:eastAsia="Times New Roman" w:hAnsi="Times New Roman" w:cs="Times New Roman"/>
            <w:sz w:val="20"/>
            <w:szCs w:val="20"/>
          </w:rPr>
          <w:delText>which</w:delText>
        </w:r>
      </w:del>
      <w:ins w:id="853" w:author="chotta-safe" w:date="2017-03-05T13:46:00Z">
        <w:r w:rsidR="00925C62" w:rsidRPr="00FD7A1A">
          <w:rPr>
            <w:rFonts w:ascii="Times New Roman" w:eastAsia="Times New Roman" w:hAnsi="Times New Roman" w:cs="Times New Roman"/>
            <w:sz w:val="20"/>
            <w:szCs w:val="20"/>
          </w:rPr>
          <w:t>Which</w:t>
        </w:r>
      </w:ins>
      <w:r w:rsidRPr="00FD7A1A">
        <w:rPr>
          <w:rFonts w:ascii="Times New Roman" w:eastAsia="Times New Roman" w:hAnsi="Times New Roman" w:cs="Times New Roman"/>
          <w:sz w:val="20"/>
          <w:szCs w:val="20"/>
        </w:rPr>
        <w:t xml:space="preserve"> routes &gt; 1000 miles distance?</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54"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855" w:author="chotta-safe" w:date="2017-03-05T13:47:00Z">
            <w:rPr>
              <w:rFonts w:ascii="Times New Roman" w:eastAsia="Times New Roman" w:hAnsi="Times New Roman" w:cs="Times New Roman"/>
              <w:color w:val="008000"/>
              <w:sz w:val="20"/>
              <w:szCs w:val="20"/>
            </w:rPr>
          </w:rPrChange>
        </w:rPr>
        <w:t>// routes &gt; 1000 miles distance?</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56"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sz w:val="20"/>
          <w:szCs w:val="20"/>
          <w:rPrChange w:id="857" w:author="chotta-safe" w:date="2017-03-05T13:47:00Z">
            <w:rPr>
              <w:rFonts w:ascii="Times New Roman" w:eastAsia="Times New Roman" w:hAnsi="Times New Roman" w:cs="Times New Roman"/>
              <w:sz w:val="20"/>
              <w:szCs w:val="20"/>
            </w:rPr>
          </w:rPrChange>
        </w:rPr>
        <w:t xml:space="preserve">graph.edges.filter </w:t>
      </w:r>
      <w:proofErr w:type="gramStart"/>
      <w:r w:rsidRPr="00925C62">
        <w:rPr>
          <w:rFonts w:ascii="Courier New" w:eastAsia="Times New Roman" w:hAnsi="Courier New" w:cs="Courier New"/>
          <w:sz w:val="20"/>
          <w:szCs w:val="20"/>
          <w:rPrChange w:id="858" w:author="chotta-safe" w:date="2017-03-05T13:47:00Z">
            <w:rPr>
              <w:rFonts w:ascii="Times New Roman" w:eastAsia="Times New Roman" w:hAnsi="Times New Roman" w:cs="Times New Roman"/>
              <w:sz w:val="20"/>
              <w:szCs w:val="20"/>
            </w:rPr>
          </w:rPrChange>
        </w:rPr>
        <w:t>{ case</w:t>
      </w:r>
      <w:proofErr w:type="gramEnd"/>
      <w:r w:rsidRPr="00925C62">
        <w:rPr>
          <w:rFonts w:ascii="Courier New" w:eastAsia="Times New Roman" w:hAnsi="Courier New" w:cs="Courier New"/>
          <w:sz w:val="20"/>
          <w:szCs w:val="20"/>
          <w:rPrChange w:id="859" w:author="chotta-safe" w:date="2017-03-05T13:47:00Z">
            <w:rPr>
              <w:rFonts w:ascii="Times New Roman" w:eastAsia="Times New Roman" w:hAnsi="Times New Roman" w:cs="Times New Roman"/>
              <w:sz w:val="20"/>
              <w:szCs w:val="20"/>
            </w:rPr>
          </w:rPrChange>
        </w:rPr>
        <w:t xml:space="preserve"> Edge(src, dst, prop) =&gt; prop &gt; 1000 }.collect.foreach(println)</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60"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61" w:author="chotta-safe" w:date="2017-03-05T13:47:00Z">
            <w:rPr>
              <w:rFonts w:ascii="Times New Roman" w:eastAsia="Times New Roman" w:hAnsi="Times New Roman" w:cs="Times New Roman"/>
              <w:color w:val="0000FF"/>
              <w:sz w:val="20"/>
              <w:szCs w:val="20"/>
            </w:rPr>
          </w:rPrChange>
        </w:rPr>
        <w:t xml:space="preserve">// </w:t>
      </w:r>
      <w:proofErr w:type="gramStart"/>
      <w:r w:rsidRPr="00925C62">
        <w:rPr>
          <w:rFonts w:ascii="Courier New" w:eastAsia="Times New Roman" w:hAnsi="Courier New" w:cs="Courier New"/>
          <w:color w:val="0000FF"/>
          <w:sz w:val="20"/>
          <w:szCs w:val="20"/>
          <w:rPrChange w:id="862" w:author="chotta-safe" w:date="2017-03-05T13:47:00Z">
            <w:rPr>
              <w:rFonts w:ascii="Times New Roman" w:eastAsia="Times New Roman" w:hAnsi="Times New Roman" w:cs="Times New Roman"/>
              <w:color w:val="0000FF"/>
              <w:sz w:val="20"/>
              <w:szCs w:val="20"/>
            </w:rPr>
          </w:rPrChange>
        </w:rPr>
        <w:t>Edge(</w:t>
      </w:r>
      <w:proofErr w:type="gramEnd"/>
      <w:r w:rsidRPr="00925C62">
        <w:rPr>
          <w:rFonts w:ascii="Courier New" w:eastAsia="Times New Roman" w:hAnsi="Courier New" w:cs="Courier New"/>
          <w:color w:val="0000FF"/>
          <w:sz w:val="20"/>
          <w:szCs w:val="20"/>
          <w:rPrChange w:id="863" w:author="chotta-safe" w:date="2017-03-05T13:47:00Z">
            <w:rPr>
              <w:rFonts w:ascii="Times New Roman" w:eastAsia="Times New Roman" w:hAnsi="Times New Roman" w:cs="Times New Roman"/>
              <w:color w:val="0000FF"/>
              <w:sz w:val="20"/>
              <w:szCs w:val="20"/>
            </w:rPr>
          </w:rPrChange>
        </w:rPr>
        <w:t>1,2,1800)</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64"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65" w:author="chotta-safe" w:date="2017-03-05T13:47:00Z">
            <w:rPr>
              <w:rFonts w:ascii="Times New Roman" w:eastAsia="Times New Roman" w:hAnsi="Times New Roman" w:cs="Times New Roman"/>
              <w:color w:val="0000FF"/>
              <w:sz w:val="20"/>
              <w:szCs w:val="20"/>
            </w:rPr>
          </w:rPrChange>
        </w:rPr>
        <w:t xml:space="preserve">// </w:t>
      </w:r>
      <w:proofErr w:type="gramStart"/>
      <w:r w:rsidRPr="00925C62">
        <w:rPr>
          <w:rFonts w:ascii="Courier New" w:eastAsia="Times New Roman" w:hAnsi="Courier New" w:cs="Courier New"/>
          <w:color w:val="0000FF"/>
          <w:sz w:val="20"/>
          <w:szCs w:val="20"/>
          <w:rPrChange w:id="866" w:author="chotta-safe" w:date="2017-03-05T13:47:00Z">
            <w:rPr>
              <w:rFonts w:ascii="Times New Roman" w:eastAsia="Times New Roman" w:hAnsi="Times New Roman" w:cs="Times New Roman"/>
              <w:color w:val="0000FF"/>
              <w:sz w:val="20"/>
              <w:szCs w:val="20"/>
            </w:rPr>
          </w:rPrChange>
        </w:rPr>
        <w:t>Edge(</w:t>
      </w:r>
      <w:proofErr w:type="gramEnd"/>
      <w:r w:rsidRPr="00925C62">
        <w:rPr>
          <w:rFonts w:ascii="Courier New" w:eastAsia="Times New Roman" w:hAnsi="Courier New" w:cs="Courier New"/>
          <w:color w:val="0000FF"/>
          <w:sz w:val="20"/>
          <w:szCs w:val="20"/>
          <w:rPrChange w:id="867" w:author="chotta-safe" w:date="2017-03-05T13:47:00Z">
            <w:rPr>
              <w:rFonts w:ascii="Times New Roman" w:eastAsia="Times New Roman" w:hAnsi="Times New Roman" w:cs="Times New Roman"/>
              <w:color w:val="0000FF"/>
              <w:sz w:val="20"/>
              <w:szCs w:val="20"/>
            </w:rPr>
          </w:rPrChange>
        </w:rPr>
        <w:t>3,1,1400)</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4. The EdgeTriplet class extends the Edge class by adding the srcAttr and dstAttr members which contain the source and destination properties, respectively.</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68"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869" w:author="chotta-safe" w:date="2017-03-05T13:47:00Z">
            <w:rPr>
              <w:rFonts w:ascii="Times New Roman" w:eastAsia="Times New Roman" w:hAnsi="Times New Roman" w:cs="Times New Roman"/>
              <w:color w:val="008000"/>
              <w:sz w:val="20"/>
              <w:szCs w:val="20"/>
            </w:rPr>
          </w:rPrChange>
        </w:rPr>
        <w:t>// triplets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70" w:author="chotta-safe" w:date="2017-03-05T13:47: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871" w:author="chotta-safe" w:date="2017-03-05T13:47:00Z">
            <w:rPr>
              <w:rFonts w:ascii="Times New Roman" w:eastAsia="Times New Roman" w:hAnsi="Times New Roman" w:cs="Times New Roman"/>
              <w:sz w:val="20"/>
              <w:szCs w:val="20"/>
            </w:rPr>
          </w:rPrChange>
        </w:rPr>
        <w:t>graph.triplets.take(</w:t>
      </w:r>
      <w:proofErr w:type="gramEnd"/>
      <w:r w:rsidRPr="00925C62">
        <w:rPr>
          <w:rFonts w:ascii="Courier New" w:eastAsia="Times New Roman" w:hAnsi="Courier New" w:cs="Courier New"/>
          <w:sz w:val="20"/>
          <w:szCs w:val="20"/>
          <w:rPrChange w:id="872" w:author="chotta-safe" w:date="2017-03-05T13:47:00Z">
            <w:rPr>
              <w:rFonts w:ascii="Times New Roman" w:eastAsia="Times New Roman" w:hAnsi="Times New Roman" w:cs="Times New Roman"/>
              <w:sz w:val="20"/>
              <w:szCs w:val="20"/>
            </w:rPr>
          </w:rPrChange>
        </w:rPr>
        <w:t>3).foreach(println)</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73"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74" w:author="chotta-safe" w:date="2017-03-05T13:47:00Z">
            <w:rPr>
              <w:rFonts w:ascii="Times New Roman" w:eastAsia="Times New Roman" w:hAnsi="Times New Roman" w:cs="Times New Roman"/>
              <w:color w:val="0000FF"/>
              <w:sz w:val="20"/>
              <w:szCs w:val="20"/>
            </w:rPr>
          </w:rPrChange>
        </w:rPr>
        <w:t>((1</w:t>
      </w:r>
      <w:proofErr w:type="gramStart"/>
      <w:r w:rsidRPr="00925C62">
        <w:rPr>
          <w:rFonts w:ascii="Courier New" w:eastAsia="Times New Roman" w:hAnsi="Courier New" w:cs="Courier New"/>
          <w:color w:val="0000FF"/>
          <w:sz w:val="20"/>
          <w:szCs w:val="20"/>
          <w:rPrChange w:id="875" w:author="chotta-safe" w:date="2017-03-05T13:47:00Z">
            <w:rPr>
              <w:rFonts w:ascii="Times New Roman" w:eastAsia="Times New Roman" w:hAnsi="Times New Roman" w:cs="Times New Roman"/>
              <w:color w:val="0000FF"/>
              <w:sz w:val="20"/>
              <w:szCs w:val="20"/>
            </w:rPr>
          </w:rPrChange>
        </w:rPr>
        <w:t>,SFO</w:t>
      </w:r>
      <w:proofErr w:type="gramEnd"/>
      <w:r w:rsidRPr="00925C62">
        <w:rPr>
          <w:rFonts w:ascii="Courier New" w:eastAsia="Times New Roman" w:hAnsi="Courier New" w:cs="Courier New"/>
          <w:color w:val="0000FF"/>
          <w:sz w:val="20"/>
          <w:szCs w:val="20"/>
          <w:rPrChange w:id="876" w:author="chotta-safe" w:date="2017-03-05T13:47:00Z">
            <w:rPr>
              <w:rFonts w:ascii="Times New Roman" w:eastAsia="Times New Roman" w:hAnsi="Times New Roman" w:cs="Times New Roman"/>
              <w:color w:val="0000FF"/>
              <w:sz w:val="20"/>
              <w:szCs w:val="20"/>
            </w:rPr>
          </w:rPrChange>
        </w:rPr>
        <w:t>),(2,ORD),1800)</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77"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78" w:author="chotta-safe" w:date="2017-03-05T13:47:00Z">
            <w:rPr>
              <w:rFonts w:ascii="Times New Roman" w:eastAsia="Times New Roman" w:hAnsi="Times New Roman" w:cs="Times New Roman"/>
              <w:color w:val="0000FF"/>
              <w:sz w:val="20"/>
              <w:szCs w:val="20"/>
            </w:rPr>
          </w:rPrChange>
        </w:rPr>
        <w:t>((2</w:t>
      </w:r>
      <w:proofErr w:type="gramStart"/>
      <w:r w:rsidRPr="00925C62">
        <w:rPr>
          <w:rFonts w:ascii="Courier New" w:eastAsia="Times New Roman" w:hAnsi="Courier New" w:cs="Courier New"/>
          <w:color w:val="0000FF"/>
          <w:sz w:val="20"/>
          <w:szCs w:val="20"/>
          <w:rPrChange w:id="879" w:author="chotta-safe" w:date="2017-03-05T13:47:00Z">
            <w:rPr>
              <w:rFonts w:ascii="Times New Roman" w:eastAsia="Times New Roman" w:hAnsi="Times New Roman" w:cs="Times New Roman"/>
              <w:color w:val="0000FF"/>
              <w:sz w:val="20"/>
              <w:szCs w:val="20"/>
            </w:rPr>
          </w:rPrChange>
        </w:rPr>
        <w:t>,ORD</w:t>
      </w:r>
      <w:proofErr w:type="gramEnd"/>
      <w:r w:rsidRPr="00925C62">
        <w:rPr>
          <w:rFonts w:ascii="Courier New" w:eastAsia="Times New Roman" w:hAnsi="Courier New" w:cs="Courier New"/>
          <w:color w:val="0000FF"/>
          <w:sz w:val="20"/>
          <w:szCs w:val="20"/>
          <w:rPrChange w:id="880" w:author="chotta-safe" w:date="2017-03-05T13:47:00Z">
            <w:rPr>
              <w:rFonts w:ascii="Times New Roman" w:eastAsia="Times New Roman" w:hAnsi="Times New Roman" w:cs="Times New Roman"/>
              <w:color w:val="0000FF"/>
              <w:sz w:val="20"/>
              <w:szCs w:val="20"/>
            </w:rPr>
          </w:rPrChange>
        </w:rPr>
        <w:t>),(3,DFW),800)</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81"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color w:val="0000FF"/>
          <w:sz w:val="20"/>
          <w:szCs w:val="20"/>
          <w:rPrChange w:id="882" w:author="chotta-safe" w:date="2017-03-05T13:47:00Z">
            <w:rPr>
              <w:rFonts w:ascii="Times New Roman" w:eastAsia="Times New Roman" w:hAnsi="Times New Roman" w:cs="Times New Roman"/>
              <w:color w:val="0000FF"/>
              <w:sz w:val="20"/>
              <w:szCs w:val="20"/>
            </w:rPr>
          </w:rPrChange>
        </w:rPr>
        <w:t>((3</w:t>
      </w:r>
      <w:proofErr w:type="gramStart"/>
      <w:r w:rsidRPr="00925C62">
        <w:rPr>
          <w:rFonts w:ascii="Courier New" w:eastAsia="Times New Roman" w:hAnsi="Courier New" w:cs="Courier New"/>
          <w:color w:val="0000FF"/>
          <w:sz w:val="20"/>
          <w:szCs w:val="20"/>
          <w:rPrChange w:id="883" w:author="chotta-safe" w:date="2017-03-05T13:47:00Z">
            <w:rPr>
              <w:rFonts w:ascii="Times New Roman" w:eastAsia="Times New Roman" w:hAnsi="Times New Roman" w:cs="Times New Roman"/>
              <w:color w:val="0000FF"/>
              <w:sz w:val="20"/>
              <w:szCs w:val="20"/>
            </w:rPr>
          </w:rPrChange>
        </w:rPr>
        <w:t>,DFW</w:t>
      </w:r>
      <w:proofErr w:type="gramEnd"/>
      <w:r w:rsidRPr="00925C62">
        <w:rPr>
          <w:rFonts w:ascii="Courier New" w:eastAsia="Times New Roman" w:hAnsi="Courier New" w:cs="Courier New"/>
          <w:color w:val="0000FF"/>
          <w:sz w:val="20"/>
          <w:szCs w:val="20"/>
          <w:rPrChange w:id="884" w:author="chotta-safe" w:date="2017-03-05T13:47:00Z">
            <w:rPr>
              <w:rFonts w:ascii="Times New Roman" w:eastAsia="Times New Roman" w:hAnsi="Times New Roman" w:cs="Times New Roman"/>
              <w:color w:val="0000FF"/>
              <w:sz w:val="20"/>
              <w:szCs w:val="20"/>
            </w:rPr>
          </w:rPrChange>
        </w:rPr>
        <w:t>),(1,SFO),1400)</w:t>
      </w:r>
    </w:p>
    <w:p w:rsidR="00780617" w:rsidRPr="00FD7A1A" w:rsidRDefault="00780617" w:rsidP="00780617">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5. Sort and print out the longest distance routes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85"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color w:val="008000"/>
          <w:sz w:val="20"/>
          <w:szCs w:val="20"/>
          <w:rPrChange w:id="886" w:author="chotta-safe" w:date="2017-03-05T13:47:00Z">
            <w:rPr>
              <w:rFonts w:ascii="Times New Roman" w:eastAsia="Times New Roman" w:hAnsi="Times New Roman" w:cs="Times New Roman"/>
              <w:color w:val="008000"/>
              <w:sz w:val="20"/>
              <w:szCs w:val="20"/>
            </w:rPr>
          </w:rPrChange>
        </w:rPr>
        <w:t>// print out longest routes</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87" w:author="chotta-safe" w:date="2017-03-05T13:47: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sz w:val="20"/>
          <w:szCs w:val="20"/>
          <w:rPrChange w:id="888" w:author="chotta-safe" w:date="2017-03-05T13:47:00Z">
            <w:rPr>
              <w:rFonts w:ascii="Times New Roman" w:eastAsia="Times New Roman" w:hAnsi="Times New Roman" w:cs="Times New Roman"/>
              <w:sz w:val="20"/>
              <w:szCs w:val="20"/>
            </w:rPr>
          </w:rPrChange>
        </w:rPr>
        <w:t>graph.triplets.sortBy(</w:t>
      </w:r>
      <w:proofErr w:type="gramEnd"/>
      <w:r w:rsidRPr="00925C62">
        <w:rPr>
          <w:rFonts w:ascii="Courier New" w:eastAsia="Times New Roman" w:hAnsi="Courier New" w:cs="Courier New"/>
          <w:sz w:val="20"/>
          <w:szCs w:val="20"/>
          <w:rPrChange w:id="889" w:author="chotta-safe" w:date="2017-03-05T13:47:00Z">
            <w:rPr>
              <w:rFonts w:ascii="Times New Roman" w:eastAsia="Times New Roman" w:hAnsi="Times New Roman" w:cs="Times New Roman"/>
              <w:sz w:val="20"/>
              <w:szCs w:val="20"/>
            </w:rPr>
          </w:rPrChange>
        </w:rPr>
        <w:t>_.attr, ascending=false).map(triplet =&gt;</w:t>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90" w:author="chotta-safe" w:date="2017-03-05T13:47:00Z">
            <w:rPr>
              <w:rFonts w:ascii="Times New Roman" w:eastAsia="Times New Roman" w:hAnsi="Times New Roman" w:cs="Times New Roman"/>
              <w:sz w:val="20"/>
              <w:szCs w:val="20"/>
            </w:rPr>
          </w:rPrChange>
        </w:rPr>
      </w:pPr>
      <w:r w:rsidRPr="00925C62">
        <w:rPr>
          <w:rFonts w:ascii="Courier New" w:eastAsia="Times New Roman" w:hAnsi="Courier New" w:cs="Courier New"/>
          <w:sz w:val="20"/>
          <w:szCs w:val="20"/>
          <w:rPrChange w:id="891" w:author="chotta-safe" w:date="2017-03-05T13:47:00Z">
            <w:rPr>
              <w:rFonts w:ascii="Times New Roman" w:eastAsia="Times New Roman" w:hAnsi="Times New Roman" w:cs="Times New Roman"/>
              <w:sz w:val="20"/>
              <w:szCs w:val="20"/>
            </w:rPr>
          </w:rPrChange>
        </w:rPr>
        <w:t xml:space="preserve">     "</w:t>
      </w:r>
      <w:proofErr w:type="gramStart"/>
      <w:r w:rsidRPr="00925C62">
        <w:rPr>
          <w:rFonts w:ascii="Courier New" w:eastAsia="Times New Roman" w:hAnsi="Courier New" w:cs="Courier New"/>
          <w:sz w:val="20"/>
          <w:szCs w:val="20"/>
          <w:rPrChange w:id="892" w:author="chotta-safe" w:date="2017-03-05T13:47:00Z">
            <w:rPr>
              <w:rFonts w:ascii="Times New Roman" w:eastAsia="Times New Roman" w:hAnsi="Times New Roman" w:cs="Times New Roman"/>
              <w:sz w:val="20"/>
              <w:szCs w:val="20"/>
            </w:rPr>
          </w:rPrChange>
        </w:rPr>
        <w:t>Distance "</w:t>
      </w:r>
      <w:proofErr w:type="gramEnd"/>
      <w:r w:rsidRPr="00925C62">
        <w:rPr>
          <w:rFonts w:ascii="Courier New" w:eastAsia="Times New Roman" w:hAnsi="Courier New" w:cs="Courier New"/>
          <w:sz w:val="20"/>
          <w:szCs w:val="20"/>
          <w:rPrChange w:id="893" w:author="chotta-safe" w:date="2017-03-05T13:47:00Z">
            <w:rPr>
              <w:rFonts w:ascii="Times New Roman" w:eastAsia="Times New Roman" w:hAnsi="Times New Roman" w:cs="Times New Roman"/>
              <w:sz w:val="20"/>
              <w:szCs w:val="20"/>
            </w:rPr>
          </w:rPrChange>
        </w:rPr>
        <w:t xml:space="preserve"> + triplet.attr.toString + " from " + triplet.srcAttr + " to " + triplet.dstAttr + ".").</w:t>
      </w:r>
      <w:proofErr w:type="gramStart"/>
      <w:r w:rsidRPr="00925C62">
        <w:rPr>
          <w:rFonts w:ascii="Courier New" w:eastAsia="Times New Roman" w:hAnsi="Courier New" w:cs="Courier New"/>
          <w:sz w:val="20"/>
          <w:szCs w:val="20"/>
          <w:rPrChange w:id="894" w:author="chotta-safe" w:date="2017-03-05T13:47:00Z">
            <w:rPr>
              <w:rFonts w:ascii="Times New Roman" w:eastAsia="Times New Roman" w:hAnsi="Times New Roman" w:cs="Times New Roman"/>
              <w:sz w:val="20"/>
              <w:szCs w:val="20"/>
            </w:rPr>
          </w:rPrChange>
        </w:rPr>
        <w:t>collect.foreach(</w:t>
      </w:r>
      <w:proofErr w:type="gramEnd"/>
      <w:r w:rsidRPr="00925C62">
        <w:rPr>
          <w:rFonts w:ascii="Courier New" w:eastAsia="Times New Roman" w:hAnsi="Courier New" w:cs="Courier New"/>
          <w:sz w:val="20"/>
          <w:szCs w:val="20"/>
          <w:rPrChange w:id="895" w:author="chotta-safe" w:date="2017-03-05T13:47:00Z">
            <w:rPr>
              <w:rFonts w:ascii="Times New Roman" w:eastAsia="Times New Roman" w:hAnsi="Times New Roman" w:cs="Times New Roman"/>
              <w:sz w:val="20"/>
              <w:szCs w:val="20"/>
            </w:rPr>
          </w:rPrChange>
        </w:rPr>
        <w:t>println)</w:t>
      </w:r>
      <w:r w:rsidRPr="00925C62">
        <w:rPr>
          <w:rFonts w:ascii="Courier New" w:eastAsia="Times New Roman" w:hAnsi="Courier New" w:cs="Courier New"/>
          <w:sz w:val="20"/>
          <w:szCs w:val="20"/>
          <w:rPrChange w:id="896" w:author="chotta-safe" w:date="2017-03-05T13:47:00Z">
            <w:rPr>
              <w:rFonts w:ascii="Times New Roman" w:eastAsia="Times New Roman" w:hAnsi="Times New Roman" w:cs="Times New Roman"/>
              <w:sz w:val="20"/>
              <w:szCs w:val="20"/>
            </w:rPr>
          </w:rPrChange>
        </w:rPr>
        <w:br/>
      </w:r>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97" w:author="chotta-safe" w:date="2017-03-05T13:47: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color w:val="0000FF"/>
          <w:sz w:val="20"/>
          <w:szCs w:val="20"/>
          <w:rPrChange w:id="898" w:author="chotta-safe" w:date="2017-03-05T13:47:00Z">
            <w:rPr>
              <w:rFonts w:ascii="Times New Roman" w:eastAsia="Times New Roman" w:hAnsi="Times New Roman" w:cs="Times New Roman"/>
              <w:color w:val="0000FF"/>
              <w:sz w:val="20"/>
              <w:szCs w:val="20"/>
            </w:rPr>
          </w:rPrChange>
        </w:rPr>
        <w:t>Distance 1800 from SFO to ORD.</w:t>
      </w:r>
      <w:proofErr w:type="gramEnd"/>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899" w:author="chotta-safe" w:date="2017-03-05T13:47: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color w:val="0000FF"/>
          <w:sz w:val="20"/>
          <w:szCs w:val="20"/>
          <w:rPrChange w:id="900" w:author="chotta-safe" w:date="2017-03-05T13:47:00Z">
            <w:rPr>
              <w:rFonts w:ascii="Times New Roman" w:eastAsia="Times New Roman" w:hAnsi="Times New Roman" w:cs="Times New Roman"/>
              <w:color w:val="0000FF"/>
              <w:sz w:val="20"/>
              <w:szCs w:val="20"/>
            </w:rPr>
          </w:rPrChange>
        </w:rPr>
        <w:t>Distance 1400 from DFW to SFO.</w:t>
      </w:r>
      <w:proofErr w:type="gramEnd"/>
    </w:p>
    <w:p w:rsidR="00780617" w:rsidRPr="00925C62" w:rsidRDefault="00780617" w:rsidP="00780617">
      <w:pPr>
        <w:pBdr>
          <w:top w:val="single" w:sz="4" w:space="1" w:color="DDDDDD"/>
          <w:left w:val="single" w:sz="4" w:space="2" w:color="DDDDDD"/>
          <w:bottom w:val="single" w:sz="4" w:space="1" w:color="DDDDDD"/>
          <w:right w:val="single" w:sz="4" w:space="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190" w:lineRule="atLeast"/>
        <w:ind w:left="720"/>
        <w:rPr>
          <w:rFonts w:ascii="Courier New" w:eastAsia="Times New Roman" w:hAnsi="Courier New" w:cs="Courier New"/>
          <w:sz w:val="20"/>
          <w:szCs w:val="20"/>
          <w:rPrChange w:id="901" w:author="chotta-safe" w:date="2017-03-05T13:47:00Z">
            <w:rPr>
              <w:rFonts w:ascii="Times New Roman" w:eastAsia="Times New Roman" w:hAnsi="Times New Roman" w:cs="Times New Roman"/>
              <w:sz w:val="20"/>
              <w:szCs w:val="20"/>
            </w:rPr>
          </w:rPrChange>
        </w:rPr>
      </w:pPr>
      <w:proofErr w:type="gramStart"/>
      <w:r w:rsidRPr="00925C62">
        <w:rPr>
          <w:rFonts w:ascii="Courier New" w:eastAsia="Times New Roman" w:hAnsi="Courier New" w:cs="Courier New"/>
          <w:color w:val="0000FF"/>
          <w:sz w:val="20"/>
          <w:szCs w:val="20"/>
          <w:rPrChange w:id="902" w:author="chotta-safe" w:date="2017-03-05T13:47:00Z">
            <w:rPr>
              <w:rFonts w:ascii="Times New Roman" w:eastAsia="Times New Roman" w:hAnsi="Times New Roman" w:cs="Times New Roman"/>
              <w:color w:val="0000FF"/>
              <w:sz w:val="20"/>
              <w:szCs w:val="20"/>
            </w:rPr>
          </w:rPrChange>
        </w:rPr>
        <w:t>Distance 800 from ORD to DFW.</w:t>
      </w:r>
      <w:proofErr w:type="gramEnd"/>
    </w:p>
    <w:p w:rsidR="00780617" w:rsidRPr="00FD7A1A" w:rsidRDefault="00780617" w:rsidP="00780617">
      <w:pPr>
        <w:rPr>
          <w:rFonts w:ascii="Times New Roman" w:hAnsi="Times New Roman" w:cs="Times New Roman"/>
          <w:sz w:val="20"/>
          <w:szCs w:val="20"/>
        </w:rPr>
      </w:pP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03" w:name="_Toc474089332"/>
      <w:r w:rsidRPr="0015190C">
        <w:rPr>
          <w:rFonts w:ascii="Times New Roman" w:eastAsia="Times New Roman" w:hAnsi="Times New Roman" w:cs="Times New Roman"/>
          <w:sz w:val="20"/>
          <w:szCs w:val="20"/>
        </w:rPr>
        <w:lastRenderedPageBreak/>
        <w:t>What does MLlib do?</w:t>
      </w:r>
      <w:r w:rsidR="00EB519F" w:rsidRPr="0015190C">
        <w:rPr>
          <w:rFonts w:ascii="Times New Roman" w:eastAsia="Times New Roman" w:hAnsi="Times New Roman" w:cs="Times New Roman"/>
          <w:sz w:val="20"/>
          <w:szCs w:val="20"/>
        </w:rPr>
        <w:t xml:space="preserve"> </w:t>
      </w:r>
      <w:hyperlink r:id="rId90" w:history="1">
        <w:r w:rsidR="00EB519F" w:rsidRPr="0015190C">
          <w:t>Ref</w:t>
        </w:r>
        <w:bookmarkEnd w:id="903"/>
      </w:hyperlink>
    </w:p>
    <w:p w:rsidR="00B56480" w:rsidRPr="001B0330" w:rsidRDefault="00B56480"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Overview of ML Algorithms</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general, machine learning may be broken down into two classes of algorithms: supervised and unsupervised.</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389785" cy="2355850"/>
            <wp:effectExtent l="19050" t="0" r="0" b="0"/>
            <wp:docPr id="53" name="Picture 9" descr="https://www.mapr.com/sites/default/files/spark-mll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pr.com/sites/default/files/spark-mllib-1.png"/>
                    <pic:cNvPicPr>
                      <a:picLocks noChangeAspect="1" noChangeArrowheads="1"/>
                    </pic:cNvPicPr>
                  </pic:nvPicPr>
                  <pic:blipFill>
                    <a:blip r:embed="rId91" cstate="print"/>
                    <a:srcRect/>
                    <a:stretch>
                      <a:fillRect/>
                    </a:stretch>
                  </pic:blipFill>
                  <pic:spPr bwMode="auto">
                    <a:xfrm>
                      <a:off x="0" y="0"/>
                      <a:ext cx="4398667" cy="2360617"/>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Supervised algorithms use labeled data in which both the input and output are provided to the algorithm. Unsupervised algorithms do not have the outputs in advance. These algorithms are left to make sense of the data without labels.</w:t>
      </w:r>
    </w:p>
    <w:p w:rsidR="00B56480" w:rsidRPr="001B0330" w:rsidRDefault="00B56480"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Three Categories of Techniques for Machine Learning</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Three common categories of machine learning techniques are Classification, Clustering and Collaborative Filtering.</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705350" cy="2441554"/>
            <wp:effectExtent l="19050" t="0" r="0" b="0"/>
            <wp:docPr id="54" name="Picture 10" descr="https://www.mapr.com/sites/default/files/machine-learning-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apr.com/sites/default/files/machine-learning-categories.png"/>
                    <pic:cNvPicPr>
                      <a:picLocks noChangeAspect="1" noChangeArrowheads="1"/>
                    </pic:cNvPicPr>
                  </pic:nvPicPr>
                  <pic:blipFill>
                    <a:blip r:embed="rId92" cstate="print"/>
                    <a:srcRect/>
                    <a:stretch>
                      <a:fillRect/>
                    </a:stretch>
                  </pic:blipFill>
                  <pic:spPr bwMode="auto">
                    <a:xfrm>
                      <a:off x="0" y="0"/>
                      <a:ext cx="4705350" cy="2441554"/>
                    </a:xfrm>
                    <a:prstGeom prst="rect">
                      <a:avLst/>
                    </a:prstGeom>
                    <a:noFill/>
                    <a:ln w="9525">
                      <a:noFill/>
                      <a:miter lim="800000"/>
                      <a:headEnd/>
                      <a:tailEnd/>
                    </a:ln>
                  </pic:spPr>
                </pic:pic>
              </a:graphicData>
            </a:graphic>
          </wp:inline>
        </w:drawing>
      </w:r>
    </w:p>
    <w:p w:rsidR="00B56480" w:rsidRPr="001B0330" w:rsidRDefault="00B56480" w:rsidP="001B0330">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Classification: Gmail uses a machine learning technique called classification to designate if an email is spam or not, based on the data of an email: the sender, recipients, subject, and message body. Classification takes a set of data with known labels and learns how to label new records based on that information.</w:t>
      </w:r>
    </w:p>
    <w:p w:rsidR="00B56480" w:rsidRPr="001B0330" w:rsidRDefault="00B56480" w:rsidP="001B0330">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lastRenderedPageBreak/>
        <w:t>Clustering: Google News uses a technique called clustering to group news articles into different categories, based on title and content. Clustering algorithms discover groupings that occur in collections of data.</w:t>
      </w:r>
    </w:p>
    <w:p w:rsidR="00B56480" w:rsidRPr="001B0330" w:rsidRDefault="00B56480" w:rsidP="001B0330">
      <w:pPr>
        <w:pStyle w:val="ListParagraph"/>
        <w:numPr>
          <w:ilvl w:val="0"/>
          <w:numId w:val="35"/>
        </w:numPr>
        <w:shd w:val="clear" w:color="auto" w:fill="FFFFFF"/>
        <w:spacing w:before="100" w:after="300" w:line="300" w:lineRule="atLeast"/>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Collaborative Filtering: Amazon uses a machine learning technique called collaborative filtering (commonly referred to as recommendation), to determine which products users will like based on their history and similarity to other users.</w:t>
      </w:r>
    </w:p>
    <w:p w:rsidR="00B56480" w:rsidRPr="001B0330" w:rsidRDefault="00B56480"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Classification</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Classification is a family of supervised machine learning algorithms that designate input as belonging to one of several pre-defined classes. Some common use cases for classification include:</w:t>
      </w:r>
    </w:p>
    <w:p w:rsidR="00B56480" w:rsidRPr="00FD7A1A" w:rsidRDefault="00B56480" w:rsidP="00B56480">
      <w:pPr>
        <w:widowControl/>
        <w:numPr>
          <w:ilvl w:val="0"/>
          <w:numId w:val="25"/>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credit card fraud detection</w:t>
      </w:r>
    </w:p>
    <w:p w:rsidR="00B56480" w:rsidRPr="00FD7A1A" w:rsidRDefault="00B56480" w:rsidP="00B56480">
      <w:pPr>
        <w:widowControl/>
        <w:numPr>
          <w:ilvl w:val="0"/>
          <w:numId w:val="25"/>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email spam detection</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Classification data is labeled, for example, as spam/non-spam or fraud/non-fraud. Machine learning assigns a label or class to new data.</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You classify something based on pre-determined features. Features are the “if questions” that you ask. The label is the answer to those questions. In this example, if it walks, swims, and quacks like a duck, then the label is "duck."</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024818" cy="2101850"/>
            <wp:effectExtent l="19050" t="0" r="0" b="0"/>
            <wp:docPr id="55" name="Picture 11" descr="https://www.mapr.com/sites/default/files/maching-learning-du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pr.com/sites/default/files/maching-learning-ducks.png"/>
                    <pic:cNvPicPr>
                      <a:picLocks noChangeAspect="1" noChangeArrowheads="1"/>
                    </pic:cNvPicPr>
                  </pic:nvPicPr>
                  <pic:blipFill>
                    <a:blip r:embed="rId93" cstate="print"/>
                    <a:srcRect/>
                    <a:stretch>
                      <a:fillRect/>
                    </a:stretch>
                  </pic:blipFill>
                  <pic:spPr bwMode="auto">
                    <a:xfrm>
                      <a:off x="0" y="0"/>
                      <a:ext cx="4025931" cy="2102431"/>
                    </a:xfrm>
                    <a:prstGeom prst="rect">
                      <a:avLst/>
                    </a:prstGeom>
                    <a:noFill/>
                    <a:ln w="9525">
                      <a:noFill/>
                      <a:miter lim="800000"/>
                      <a:headEnd/>
                      <a:tailEnd/>
                    </a:ln>
                  </pic:spPr>
                </pic:pic>
              </a:graphicData>
            </a:graphic>
          </wp:inline>
        </w:drawing>
      </w:r>
    </w:p>
    <w:p w:rsidR="00B56480" w:rsidRPr="001B0330" w:rsidRDefault="00B56480" w:rsidP="001B0330">
      <w:pPr>
        <w:shd w:val="clear" w:color="auto" w:fill="FFFFFF"/>
        <w:spacing w:before="100" w:after="300" w:line="300" w:lineRule="atLeast"/>
        <w:ind w:left="720"/>
        <w:rPr>
          <w:rFonts w:ascii="Times New Roman" w:eastAsia="Times New Roman" w:hAnsi="Times New Roman" w:cs="Times New Roman"/>
          <w:sz w:val="20"/>
          <w:szCs w:val="20"/>
        </w:rPr>
      </w:pPr>
      <w:r w:rsidRPr="001B0330">
        <w:rPr>
          <w:rFonts w:ascii="Times New Roman" w:eastAsia="Times New Roman" w:hAnsi="Times New Roman" w:cs="Times New Roman"/>
          <w:sz w:val="20"/>
          <w:szCs w:val="20"/>
        </w:rPr>
        <w:t>Clustering</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clustering, an algorithm groups objects into categories by analyzing similarities between input examples. Clustering uses include:</w:t>
      </w:r>
    </w:p>
    <w:p w:rsidR="00B56480" w:rsidRPr="00FD7A1A" w:rsidRDefault="00B56480" w:rsidP="00B56480">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Search results</w:t>
      </w:r>
      <w:r w:rsidRPr="00FD7A1A">
        <w:rPr>
          <w:rFonts w:ascii="Times New Roman" w:eastAsia="Times New Roman" w:hAnsi="Times New Roman" w:cs="Times New Roman"/>
          <w:sz w:val="20"/>
          <w:szCs w:val="20"/>
        </w:rPr>
        <w:t> grouping</w:t>
      </w:r>
    </w:p>
    <w:p w:rsidR="00B56480" w:rsidRPr="00FD7A1A" w:rsidRDefault="00B56480" w:rsidP="00B56480">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Grouping of customers</w:t>
      </w:r>
    </w:p>
    <w:p w:rsidR="00B56480" w:rsidRPr="00FD7A1A" w:rsidRDefault="00B56480" w:rsidP="00B56480">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Anomaly</w:t>
      </w:r>
      <w:r w:rsidRPr="00FD7A1A">
        <w:rPr>
          <w:rFonts w:ascii="Times New Roman" w:eastAsia="Times New Roman" w:hAnsi="Times New Roman" w:cs="Times New Roman"/>
          <w:sz w:val="20"/>
          <w:szCs w:val="20"/>
        </w:rPr>
        <w:t> detection</w:t>
      </w:r>
    </w:p>
    <w:p w:rsidR="00B56480" w:rsidRPr="00FD7A1A" w:rsidRDefault="00B56480" w:rsidP="00B56480">
      <w:pPr>
        <w:widowControl/>
        <w:numPr>
          <w:ilvl w:val="0"/>
          <w:numId w:val="26"/>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Text categorization</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2794000" cy="1803105"/>
            <wp:effectExtent l="19050" t="0" r="6350" b="0"/>
            <wp:docPr id="56" name="Picture 12" descr="https://www.mapr.com/sites/default/files/clustering-peo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pr.com/sites/default/files/clustering-people.png"/>
                    <pic:cNvPicPr>
                      <a:picLocks noChangeAspect="1" noChangeArrowheads="1"/>
                    </pic:cNvPicPr>
                  </pic:nvPicPr>
                  <pic:blipFill>
                    <a:blip r:embed="rId94" cstate="print"/>
                    <a:srcRect/>
                    <a:stretch>
                      <a:fillRect/>
                    </a:stretch>
                  </pic:blipFill>
                  <pic:spPr bwMode="auto">
                    <a:xfrm>
                      <a:off x="0" y="0"/>
                      <a:ext cx="2794593" cy="1803488"/>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Clustering uses unsupervised algorithms, which do not have the outputs in advance.</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3859064" cy="3136900"/>
            <wp:effectExtent l="19050" t="0" r="8086" b="0"/>
            <wp:docPr id="57" name="Picture 13" descr="https://www.mapr.com/sites/default/files/blogimages/spark-machine-tutorial-blog-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pr.com/sites/default/files/blogimages/spark-machine-tutorial-blog-img5.png"/>
                    <pic:cNvPicPr>
                      <a:picLocks noChangeAspect="1" noChangeArrowheads="1"/>
                    </pic:cNvPicPr>
                  </pic:nvPicPr>
                  <pic:blipFill>
                    <a:blip r:embed="rId95" cstate="print"/>
                    <a:srcRect/>
                    <a:stretch>
                      <a:fillRect/>
                    </a:stretch>
                  </pic:blipFill>
                  <pic:spPr bwMode="auto">
                    <a:xfrm>
                      <a:off x="0" y="0"/>
                      <a:ext cx="3859104" cy="3136932"/>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Clustering using the K-means algorithm begins by initializing all the coordinates to centroids. With every pass of the algorithm, each point is assigned to its nearest centroid based on some distance metric, usually Euclidean distance. The centroids are then updated to be the “centers” of all the points assigned to it in that pass. This repeats until there is a minimum change in the centers.</w:t>
      </w:r>
    </w:p>
    <w:p w:rsidR="00B56480" w:rsidRPr="0040287A" w:rsidRDefault="00B56480" w:rsidP="0040287A">
      <w:pPr>
        <w:ind w:left="720"/>
        <w:rPr>
          <w:rFonts w:ascii="Times New Roman" w:hAnsi="Times New Roman" w:cs="Times New Roman"/>
        </w:rPr>
      </w:pPr>
      <w:r w:rsidRPr="0040287A">
        <w:rPr>
          <w:rFonts w:ascii="Times New Roman" w:hAnsi="Times New Roman" w:cs="Times New Roman"/>
        </w:rPr>
        <w:t>Collaborative Filtering</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Collaborative filtering algorithms recommend items (this is the filtering part) based on preference information from many users (this is the collaborative part). The collaborative filtering approach is based on similarity; people who liked similar items in the past will like similar items in the future. The goal of a collaborative filtering algorithm is to take preferences data from users, and to create a model that can be used for recommendations or predictions. Ted likes movies A, B, and C. Carol likes movies B and C. We take this data and run it through an algorithm to build a model. Then when we have new data such as Bob likes movie B, we use the model to predict that C is a possible recommendation for Bob.</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451350" cy="1790433"/>
            <wp:effectExtent l="19050" t="0" r="6350" b="0"/>
            <wp:docPr id="58" name="Picture 14" descr="https://www.mapr.com/sites/default/files/collaborative-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pr.com/sites/default/files/collaborative-filtering.png"/>
                    <pic:cNvPicPr>
                      <a:picLocks noChangeAspect="1" noChangeArrowheads="1"/>
                    </pic:cNvPicPr>
                  </pic:nvPicPr>
                  <pic:blipFill>
                    <a:blip r:embed="rId96" cstate="print"/>
                    <a:srcRect/>
                    <a:stretch>
                      <a:fillRect/>
                    </a:stretch>
                  </pic:blipFill>
                  <pic:spPr bwMode="auto">
                    <a:xfrm>
                      <a:off x="0" y="0"/>
                      <a:ext cx="4462250" cy="1794817"/>
                    </a:xfrm>
                    <a:prstGeom prst="rect">
                      <a:avLst/>
                    </a:prstGeom>
                    <a:noFill/>
                    <a:ln w="9525">
                      <a:noFill/>
                      <a:miter lim="800000"/>
                      <a:headEnd/>
                      <a:tailEnd/>
                    </a:ln>
                  </pic:spPr>
                </pic:pic>
              </a:graphicData>
            </a:graphic>
          </wp:inline>
        </w:drawing>
      </w:r>
    </w:p>
    <w:p w:rsidR="00B56480" w:rsidRPr="0040287A" w:rsidRDefault="00B56480" w:rsidP="0040287A">
      <w:pPr>
        <w:ind w:left="720"/>
        <w:rPr>
          <w:rFonts w:ascii="Times New Roman" w:hAnsi="Times New Roman" w:cs="Times New Roman"/>
        </w:rPr>
      </w:pPr>
      <w:r w:rsidRPr="0040287A">
        <w:rPr>
          <w:rFonts w:ascii="Times New Roman" w:hAnsi="Times New Roman" w:cs="Times New Roman"/>
        </w:rPr>
        <w:t>Decision Trees</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Decision trees create a model that predicts the class or label based on several input features. Decision trees work by evaluating an expression containing a feature at every node and selecting a branch to the next node based on the answer. A decision tree for predicting survival on the Titanic is shown below. The feature questions are the </w:t>
      </w:r>
      <w:proofErr w:type="gramStart"/>
      <w:r w:rsidRPr="00FD7A1A">
        <w:rPr>
          <w:rFonts w:ascii="Times New Roman" w:eastAsia="Times New Roman" w:hAnsi="Times New Roman" w:cs="Times New Roman"/>
          <w:sz w:val="20"/>
          <w:szCs w:val="20"/>
        </w:rPr>
        <w:t>nodes,</w:t>
      </w:r>
      <w:proofErr w:type="gramEnd"/>
      <w:r w:rsidRPr="00FD7A1A">
        <w:rPr>
          <w:rFonts w:ascii="Times New Roman" w:eastAsia="Times New Roman" w:hAnsi="Times New Roman" w:cs="Times New Roman"/>
          <w:sz w:val="20"/>
          <w:szCs w:val="20"/>
        </w:rPr>
        <w:t xml:space="preserve"> and the answers “yes” or “no” are the branches in the tree to the child nodes.</w:t>
      </w:r>
    </w:p>
    <w:p w:rsidR="00B56480" w:rsidRPr="00FD7A1A" w:rsidRDefault="00B56480" w:rsidP="00B56480">
      <w:pPr>
        <w:widowControl/>
        <w:numPr>
          <w:ilvl w:val="0"/>
          <w:numId w:val="27"/>
        </w:numPr>
        <w:shd w:val="clear" w:color="auto" w:fill="FFFFFF"/>
        <w:tabs>
          <w:tab w:val="num" w:pos="144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Q1: is sex male?</w:t>
      </w:r>
    </w:p>
    <w:p w:rsidR="00B56480" w:rsidRPr="00FD7A1A" w:rsidRDefault="00B56480" w:rsidP="00B56480">
      <w:pPr>
        <w:widowControl/>
        <w:numPr>
          <w:ilvl w:val="1"/>
          <w:numId w:val="27"/>
        </w:numPr>
        <w:shd w:val="clear" w:color="auto" w:fill="FFFFFF"/>
        <w:tabs>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yes</w:t>
      </w:r>
    </w:p>
    <w:p w:rsidR="00B56480" w:rsidRPr="00FD7A1A" w:rsidRDefault="00B56480" w:rsidP="00B56480">
      <w:pPr>
        <w:widowControl/>
        <w:numPr>
          <w:ilvl w:val="1"/>
          <w:numId w:val="27"/>
        </w:numPr>
        <w:shd w:val="clear" w:color="auto" w:fill="FFFFFF"/>
        <w:tabs>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Q2: is age &gt; 9.5?</w:t>
      </w:r>
    </w:p>
    <w:p w:rsidR="00B56480" w:rsidRPr="00FD7A1A" w:rsidRDefault="00B56480" w:rsidP="00B56480">
      <w:pPr>
        <w:widowControl/>
        <w:numPr>
          <w:ilvl w:val="2"/>
          <w:numId w:val="27"/>
        </w:numPr>
        <w:shd w:val="clear" w:color="auto" w:fill="FFFFFF"/>
        <w:tabs>
          <w:tab w:val="num" w:pos="288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No</w:t>
      </w:r>
    </w:p>
    <w:p w:rsidR="00B56480" w:rsidRPr="00FD7A1A" w:rsidRDefault="00B56480" w:rsidP="00B56480">
      <w:pPr>
        <w:widowControl/>
        <w:numPr>
          <w:ilvl w:val="2"/>
          <w:numId w:val="27"/>
        </w:numPr>
        <w:shd w:val="clear" w:color="auto" w:fill="FFFFFF"/>
        <w:tabs>
          <w:tab w:val="num" w:pos="288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Is sibsp &gt;2.5?</w:t>
      </w:r>
    </w:p>
    <w:p w:rsidR="00B56480" w:rsidRPr="00FD7A1A" w:rsidRDefault="00B56480" w:rsidP="00B56480">
      <w:pPr>
        <w:widowControl/>
        <w:numPr>
          <w:ilvl w:val="3"/>
          <w:numId w:val="27"/>
        </w:numPr>
        <w:shd w:val="clear" w:color="auto" w:fill="FFFFFF"/>
        <w:tabs>
          <w:tab w:val="num" w:pos="360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No</w:t>
      </w:r>
    </w:p>
    <w:p w:rsidR="00B56480" w:rsidRPr="00FD7A1A" w:rsidRDefault="00B56480" w:rsidP="00B56480">
      <w:pPr>
        <w:widowControl/>
        <w:numPr>
          <w:ilvl w:val="3"/>
          <w:numId w:val="27"/>
        </w:numPr>
        <w:shd w:val="clear" w:color="auto" w:fill="FFFFFF"/>
        <w:tabs>
          <w:tab w:val="num" w:pos="360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died</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2851150" cy="2352368"/>
            <wp:effectExtent l="19050" t="0" r="6350" b="0"/>
            <wp:docPr id="59" name="Picture 15" descr="https://www.mapr.com/sites/default/files/blogimages/spark-machine-tutorial-blog-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pr.com/sites/default/files/blogimages/spark-machine-tutorial-blog-img7.png"/>
                    <pic:cNvPicPr>
                      <a:picLocks noChangeAspect="1" noChangeArrowheads="1"/>
                    </pic:cNvPicPr>
                  </pic:nvPicPr>
                  <pic:blipFill>
                    <a:blip r:embed="rId97" cstate="print"/>
                    <a:srcRect/>
                    <a:stretch>
                      <a:fillRect/>
                    </a:stretch>
                  </pic:blipFill>
                  <pic:spPr bwMode="auto">
                    <a:xfrm>
                      <a:off x="0" y="0"/>
                      <a:ext cx="2853196" cy="2354056"/>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 tree showing survival of passengers on the </w:t>
      </w:r>
      <w:hyperlink r:id="rId98" w:tgtFrame="_new" w:history="1">
        <w:r w:rsidRPr="00FD7A1A">
          <w:rPr>
            <w:rFonts w:ascii="Times New Roman" w:eastAsia="Times New Roman" w:hAnsi="Times New Roman" w:cs="Times New Roman"/>
            <w:color w:val="DC143C"/>
            <w:sz w:val="20"/>
            <w:szCs w:val="20"/>
          </w:rPr>
          <w:t>Titanic</w:t>
        </w:r>
      </w:hyperlink>
      <w:r w:rsidRPr="00FD7A1A">
        <w:rPr>
          <w:rFonts w:ascii="Times New Roman" w:eastAsia="Times New Roman" w:hAnsi="Times New Roman" w:cs="Times New Roman"/>
          <w:sz w:val="20"/>
          <w:szCs w:val="20"/>
        </w:rPr>
        <w:t> ("sibsp" is the number of spouses or siblings aboard). The figures under the leaves show the probability of survival and the percentage of observations in the leaf.</w:t>
      </w:r>
    </w:p>
    <w:p w:rsidR="00B56480" w:rsidRPr="00FD7A1A" w:rsidRDefault="00AE7DAD" w:rsidP="00B56480">
      <w:pPr>
        <w:shd w:val="clear" w:color="auto" w:fill="FFFFFF"/>
        <w:spacing w:before="100" w:after="300" w:line="300" w:lineRule="atLeast"/>
        <w:ind w:left="720"/>
        <w:rPr>
          <w:rFonts w:ascii="Times New Roman" w:eastAsia="Times New Roman" w:hAnsi="Times New Roman" w:cs="Times New Roman"/>
          <w:sz w:val="20"/>
          <w:szCs w:val="20"/>
        </w:rPr>
      </w:pPr>
      <w:hyperlink r:id="rId99" w:tgtFrame="_new" w:history="1">
        <w:r w:rsidR="00B56480" w:rsidRPr="00FD7A1A">
          <w:rPr>
            <w:rFonts w:ascii="Times New Roman" w:eastAsia="Times New Roman" w:hAnsi="Times New Roman" w:cs="Times New Roman"/>
            <w:color w:val="DC143C"/>
            <w:sz w:val="20"/>
            <w:szCs w:val="20"/>
          </w:rPr>
          <w:t>Reference: tree titanic survivors by Stephen Milborrow</w:t>
        </w:r>
      </w:hyperlink>
    </w:p>
    <w:p w:rsidR="00B56480" w:rsidRPr="0040287A" w:rsidRDefault="00B56480" w:rsidP="0040287A">
      <w:pPr>
        <w:ind w:left="720"/>
        <w:rPr>
          <w:rFonts w:ascii="Times New Roman" w:hAnsi="Times New Roman" w:cs="Times New Roman"/>
          <w:sz w:val="20"/>
          <w:szCs w:val="20"/>
        </w:rPr>
      </w:pPr>
      <w:r w:rsidRPr="0040287A">
        <w:rPr>
          <w:rFonts w:ascii="Times New Roman" w:hAnsi="Times New Roman" w:cs="Times New Roman"/>
          <w:sz w:val="20"/>
          <w:szCs w:val="20"/>
        </w:rPr>
        <w:t>Analyze Flight Delays with Spark Machine Learning Scenario</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lastRenderedPageBreak/>
        <w:t>Our data is from </w:t>
      </w:r>
      <w:hyperlink r:id="rId100" w:tgtFrame="_new" w:history="1">
        <w:r w:rsidRPr="00FD7A1A">
          <w:rPr>
            <w:rFonts w:ascii="Times New Roman" w:eastAsia="Times New Roman" w:hAnsi="Times New Roman" w:cs="Times New Roman"/>
            <w:color w:val="DC143C"/>
            <w:sz w:val="20"/>
            <w:szCs w:val="20"/>
          </w:rPr>
          <w:t>http://www.transtats.bts.gov/DL_SelectFields.asp?Table_ID=236&amp;DB_Short_Name=On-Time</w:t>
        </w:r>
      </w:hyperlink>
      <w:r w:rsidRPr="00FD7A1A">
        <w:rPr>
          <w:rFonts w:ascii="Times New Roman" w:eastAsia="Times New Roman" w:hAnsi="Times New Roman" w:cs="Times New Roman"/>
          <w:sz w:val="20"/>
          <w:szCs w:val="20"/>
        </w:rPr>
        <w:t>. We are using flight information for January 2014. For each flight, we have the following information:</w:t>
      </w:r>
    </w:p>
    <w:p w:rsidR="00B56480" w:rsidRPr="00FD7A1A" w:rsidRDefault="00B56480" w:rsidP="00B56480">
      <w:pPr>
        <w:shd w:val="clear" w:color="auto" w:fill="FFFFFF"/>
        <w:spacing w:before="100" w:after="300" w:line="300" w:lineRule="atLeast"/>
        <w:ind w:left="720"/>
        <w:jc w:val="center"/>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950784" cy="3441700"/>
            <wp:effectExtent l="19050" t="0" r="2216" b="0"/>
            <wp:docPr id="60" name="Picture 16" descr="https://www.mapr.com/sites/default/files/blogimages/spark-machine-tutorial-blog-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pr.com/sites/default/files/blogimages/spark-machine-tutorial-blog-img8.png"/>
                    <pic:cNvPicPr>
                      <a:picLocks noChangeAspect="1" noChangeArrowheads="1"/>
                    </pic:cNvPicPr>
                  </pic:nvPicPr>
                  <pic:blipFill>
                    <a:blip r:embed="rId101" cstate="print"/>
                    <a:srcRect/>
                    <a:stretch>
                      <a:fillRect/>
                    </a:stretch>
                  </pic:blipFill>
                  <pic:spPr bwMode="auto">
                    <a:xfrm>
                      <a:off x="0" y="0"/>
                      <a:ext cx="4954293" cy="3444140"/>
                    </a:xfrm>
                    <a:prstGeom prst="rect">
                      <a:avLst/>
                    </a:prstGeom>
                    <a:noFill/>
                    <a:ln w="9525">
                      <a:noFill/>
                      <a:miter lim="800000"/>
                      <a:headEnd/>
                      <a:tailEnd/>
                    </a:ln>
                  </pic:spPr>
                </pic:pic>
              </a:graphicData>
            </a:graphic>
          </wp:inline>
        </w:drawing>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 this scenario, we will build a tree to predict the label / classification of delayed or not based on the following features:</w:t>
      </w:r>
    </w:p>
    <w:p w:rsidR="00B56480" w:rsidRPr="00FD7A1A" w:rsidRDefault="00B56480" w:rsidP="00B56480">
      <w:pPr>
        <w:widowControl/>
        <w:numPr>
          <w:ilvl w:val="0"/>
          <w:numId w:val="28"/>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Label → delayed and not delayed - delayed if delay &gt; 40 minutes</w:t>
      </w:r>
    </w:p>
    <w:p w:rsidR="00B56480" w:rsidRPr="00FD7A1A" w:rsidRDefault="00B56480" w:rsidP="00B56480">
      <w:pPr>
        <w:widowControl/>
        <w:numPr>
          <w:ilvl w:val="0"/>
          <w:numId w:val="28"/>
        </w:numPr>
        <w:shd w:val="clear" w:color="auto" w:fill="FFFFFF"/>
        <w:tabs>
          <w:tab w:val="clear" w:pos="720"/>
          <w:tab w:val="num" w:pos="1440"/>
        </w:tabs>
        <w:spacing w:before="100" w:beforeAutospacing="1" w:after="100" w:afterAutospacing="1" w:line="272"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Features → {day_of_month, weekday, crsdeptime, crsarrtime, carrier, crselapsedtime, origin, dest, delayed}</w:t>
      </w:r>
    </w:p>
    <w:p w:rsidR="00B56480" w:rsidRPr="00FD7A1A" w:rsidRDefault="00B56480" w:rsidP="00B56480">
      <w:pPr>
        <w:shd w:val="clear" w:color="auto" w:fill="FFFFFF"/>
        <w:spacing w:before="100" w:after="300" w:line="30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5965584" cy="747495"/>
            <wp:effectExtent l="19050" t="0" r="0" b="0"/>
            <wp:docPr id="61" name="Picture 17" descr="https://www.mapr.com/sites/default/files/blogimages/spark-machine-tutorial-blog-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pr.com/sites/default/files/blogimages/spark-machine-tutorial-blog-img9.png"/>
                    <pic:cNvPicPr>
                      <a:picLocks noChangeAspect="1" noChangeArrowheads="1"/>
                    </pic:cNvPicPr>
                  </pic:nvPicPr>
                  <pic:blipFill>
                    <a:blip r:embed="rId102" cstate="print"/>
                    <a:srcRect/>
                    <a:stretch>
                      <a:fillRect/>
                    </a:stretch>
                  </pic:blipFill>
                  <pic:spPr bwMode="auto">
                    <a:xfrm>
                      <a:off x="0" y="0"/>
                      <a:ext cx="5968630" cy="747877"/>
                    </a:xfrm>
                    <a:prstGeom prst="rect">
                      <a:avLst/>
                    </a:prstGeom>
                    <a:noFill/>
                    <a:ln w="9525">
                      <a:noFill/>
                      <a:miter lim="800000"/>
                      <a:headEnd/>
                      <a:tailEnd/>
                    </a:ln>
                  </pic:spPr>
                </pic:pic>
              </a:graphicData>
            </a:graphic>
          </wp:inline>
        </w:drawing>
      </w:r>
    </w:p>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04" w:name="_Toc474089333"/>
      <w:r w:rsidRPr="0015190C">
        <w:rPr>
          <w:rFonts w:ascii="Times New Roman" w:eastAsia="Times New Roman" w:hAnsi="Times New Roman" w:cs="Times New Roman"/>
          <w:sz w:val="20"/>
          <w:szCs w:val="20"/>
        </w:rPr>
        <w:t>What is a Parquet file?</w:t>
      </w:r>
      <w:bookmarkEnd w:id="904"/>
    </w:p>
    <w:p w:rsidR="000368C2" w:rsidRPr="00FD7A1A" w:rsidRDefault="00CC3160" w:rsidP="00A121BB">
      <w:pPr>
        <w:pStyle w:val="normal0"/>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Parquet is a columnar format file supported by many other data processing systems. Spark SQL performs both read and write operations with Parquet file and consider it be one of the best big data analytics format so far. </w:t>
      </w:r>
    </w:p>
    <w:p w:rsidR="00CC3160"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05" w:name="_Toc474089334"/>
      <w:r w:rsidRPr="0015190C">
        <w:rPr>
          <w:rFonts w:ascii="Times New Roman" w:eastAsia="Times New Roman" w:hAnsi="Times New Roman" w:cs="Times New Roman"/>
          <w:sz w:val="20"/>
          <w:szCs w:val="20"/>
        </w:rPr>
        <w:t xml:space="preserve">Why </w:t>
      </w:r>
      <w:ins w:id="906" w:author="chotta-safe" w:date="2017-03-05T13:56:00Z">
        <w:r w:rsidR="00925C62" w:rsidRPr="0015190C">
          <w:rPr>
            <w:rFonts w:ascii="Times New Roman" w:eastAsia="Times New Roman" w:hAnsi="Times New Roman" w:cs="Times New Roman"/>
            <w:sz w:val="20"/>
            <w:szCs w:val="20"/>
          </w:rPr>
          <w:t xml:space="preserve">is </w:t>
        </w:r>
      </w:ins>
      <w:r w:rsidRPr="0015190C">
        <w:rPr>
          <w:rFonts w:ascii="Times New Roman" w:eastAsia="Times New Roman" w:hAnsi="Times New Roman" w:cs="Times New Roman"/>
          <w:sz w:val="20"/>
          <w:szCs w:val="20"/>
        </w:rPr>
        <w:t xml:space="preserve">Parquet </w:t>
      </w:r>
      <w:del w:id="907" w:author="chotta-safe" w:date="2017-03-05T13:56:00Z">
        <w:r w:rsidRPr="0015190C" w:rsidDel="00925C62">
          <w:rPr>
            <w:rFonts w:ascii="Times New Roman" w:eastAsia="Times New Roman" w:hAnsi="Times New Roman" w:cs="Times New Roman"/>
            <w:sz w:val="20"/>
            <w:szCs w:val="20"/>
          </w:rPr>
          <w:delText xml:space="preserve">is </w:delText>
        </w:r>
      </w:del>
      <w:r w:rsidRPr="0015190C">
        <w:rPr>
          <w:rFonts w:ascii="Times New Roman" w:eastAsia="Times New Roman" w:hAnsi="Times New Roman" w:cs="Times New Roman"/>
          <w:sz w:val="20"/>
          <w:szCs w:val="20"/>
        </w:rPr>
        <w:t>used for Spark SQL</w:t>
      </w:r>
      <w:r w:rsidR="00A46A60" w:rsidRPr="0015190C">
        <w:rPr>
          <w:rFonts w:ascii="Times New Roman" w:eastAsia="Times New Roman" w:hAnsi="Times New Roman" w:cs="Times New Roman"/>
          <w:sz w:val="20"/>
          <w:szCs w:val="20"/>
        </w:rPr>
        <w:t xml:space="preserve">? </w:t>
      </w:r>
      <w:hyperlink r:id="rId103" w:history="1">
        <w:r w:rsidR="00A46A60" w:rsidRPr="00113F57">
          <w:rPr>
            <w:rFonts w:ascii="Times New Roman" w:eastAsia="Times New Roman" w:hAnsi="Times New Roman" w:cs="Times New Roman"/>
            <w:sz w:val="20"/>
            <w:szCs w:val="20"/>
          </w:rPr>
          <w:t>Ref</w:t>
        </w:r>
        <w:bookmarkEnd w:id="905"/>
      </w:hyperlink>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It is well-known that columnar storage</w:t>
      </w:r>
      <w:r w:rsidRPr="00FD7A1A">
        <w:rPr>
          <w:rStyle w:val="apple-converted-space"/>
          <w:color w:val="333333"/>
          <w:sz w:val="20"/>
          <w:szCs w:val="20"/>
        </w:rPr>
        <w:t> </w:t>
      </w:r>
      <w:hyperlink r:id="rId104" w:tgtFrame="_blank" w:history="1">
        <w:r w:rsidRPr="00FD7A1A">
          <w:rPr>
            <w:rStyle w:val="Hyperlink"/>
            <w:color w:val="006699"/>
            <w:sz w:val="20"/>
            <w:szCs w:val="20"/>
            <w:bdr w:val="none" w:sz="0" w:space="0" w:color="auto" w:frame="1"/>
          </w:rPr>
          <w:t>saves both time and space</w:t>
        </w:r>
      </w:hyperlink>
      <w:r w:rsidRPr="00FD7A1A">
        <w:rPr>
          <w:rStyle w:val="apple-converted-space"/>
          <w:color w:val="333333"/>
          <w:sz w:val="20"/>
          <w:szCs w:val="20"/>
        </w:rPr>
        <w:t> </w:t>
      </w:r>
      <w:r w:rsidRPr="00FD7A1A">
        <w:rPr>
          <w:color w:val="333333"/>
          <w:sz w:val="20"/>
          <w:szCs w:val="20"/>
        </w:rPr>
        <w:t>when it comes to big data processing. Parquet, for example, is shown to boost Spark SQL performance by 10X on average compared to using text, thanks to low-level reader filters, efficient execution plans, and in Spark 1.6.0, improved scan throughput!</w:t>
      </w:r>
    </w:p>
    <w:p w:rsidR="00CC3160" w:rsidRPr="001B0330" w:rsidRDefault="00CC3160" w:rsidP="001B0330">
      <w:pPr>
        <w:pStyle w:val="NormalWeb"/>
        <w:spacing w:before="0" w:beforeAutospacing="0" w:after="0" w:afterAutospacing="0"/>
        <w:ind w:left="720"/>
        <w:textAlignment w:val="baseline"/>
        <w:rPr>
          <w:color w:val="333333"/>
          <w:sz w:val="20"/>
          <w:szCs w:val="20"/>
        </w:rPr>
      </w:pPr>
      <w:r w:rsidRPr="001B0330">
        <w:rPr>
          <w:color w:val="333333"/>
          <w:sz w:val="20"/>
          <w:szCs w:val="20"/>
        </w:rPr>
        <w:t>1. Spark SQL is much faster with Parquet!</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lastRenderedPageBreak/>
        <w:t xml:space="preserve">The chart below compares the sum of all execution times of the 24 queries running in Spark 1.5.1. Queries taking about 12 hours to complete using flat CVS files vs. taking less than 1 hour to complete using Parquet, </w:t>
      </w:r>
      <w:proofErr w:type="gramStart"/>
      <w:r w:rsidRPr="00FD7A1A">
        <w:rPr>
          <w:color w:val="333333"/>
          <w:sz w:val="20"/>
          <w:szCs w:val="20"/>
        </w:rPr>
        <w:t>a</w:t>
      </w:r>
      <w:proofErr w:type="gramEnd"/>
      <w:r w:rsidRPr="00FD7A1A">
        <w:rPr>
          <w:color w:val="333333"/>
          <w:sz w:val="20"/>
          <w:szCs w:val="20"/>
        </w:rPr>
        <w:t xml:space="preserve"> 11X performance improvement.</w:t>
      </w:r>
    </w:p>
    <w:p w:rsidR="00CC3160" w:rsidRPr="00FD7A1A" w:rsidRDefault="00CC3160" w:rsidP="00A121B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4743450" cy="2188890"/>
            <wp:effectExtent l="19050" t="0" r="0" b="0"/>
            <wp:docPr id="23" name="Picture 2" descr="Comparing total query times between text and Parquet. Lower the better. ">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aring total query times between text and Parquet. Lower the better. ">
                      <a:hlinkClick r:id="rId105"/>
                    </pic:cNvPr>
                    <pic:cNvPicPr>
                      <a:picLocks noChangeAspect="1" noChangeArrowheads="1"/>
                    </pic:cNvPicPr>
                  </pic:nvPicPr>
                  <pic:blipFill>
                    <a:blip r:embed="rId106" cstate="print"/>
                    <a:srcRect/>
                    <a:stretch>
                      <a:fillRect/>
                    </a:stretch>
                  </pic:blipFill>
                  <pic:spPr bwMode="auto">
                    <a:xfrm>
                      <a:off x="0" y="0"/>
                      <a:ext cx="4751268" cy="2192498"/>
                    </a:xfrm>
                    <a:prstGeom prst="rect">
                      <a:avLst/>
                    </a:prstGeom>
                    <a:noFill/>
                    <a:ln w="9525">
                      <a:noFill/>
                      <a:miter lim="800000"/>
                      <a:headEnd/>
                      <a:tailEnd/>
                    </a:ln>
                  </pic:spPr>
                </pic:pic>
              </a:graphicData>
            </a:graphic>
          </wp:inline>
        </w:drawing>
      </w:r>
    </w:p>
    <w:p w:rsidR="00CC3160" w:rsidRPr="00FD7A1A" w:rsidRDefault="00CC3160" w:rsidP="00A121BB">
      <w:pPr>
        <w:pStyle w:val="wp-caption-text"/>
        <w:spacing w:before="36" w:beforeAutospacing="0" w:after="240" w:afterAutospacing="0"/>
        <w:ind w:firstLine="720"/>
        <w:textAlignment w:val="baseline"/>
        <w:rPr>
          <w:i/>
          <w:iCs/>
          <w:color w:val="666666"/>
          <w:sz w:val="20"/>
          <w:szCs w:val="20"/>
        </w:rPr>
      </w:pPr>
      <w:r w:rsidRPr="00FD7A1A">
        <w:rPr>
          <w:i/>
          <w:iCs/>
          <w:color w:val="666666"/>
          <w:sz w:val="20"/>
          <w:szCs w:val="20"/>
        </w:rPr>
        <w:t>Comparing total query times in seconds between text and Parquet. Lower is better.</w:t>
      </w:r>
    </w:p>
    <w:p w:rsidR="00CC3160" w:rsidRPr="001B0330" w:rsidRDefault="00CC3160" w:rsidP="001B0330">
      <w:pPr>
        <w:pStyle w:val="NormalWeb"/>
        <w:spacing w:before="0" w:beforeAutospacing="0" w:after="0" w:afterAutospacing="0"/>
        <w:ind w:left="720"/>
        <w:textAlignment w:val="baseline"/>
        <w:rPr>
          <w:color w:val="333333"/>
          <w:sz w:val="20"/>
          <w:szCs w:val="20"/>
        </w:rPr>
      </w:pPr>
      <w:r w:rsidRPr="001B0330">
        <w:rPr>
          <w:color w:val="333333"/>
          <w:sz w:val="20"/>
          <w:szCs w:val="20"/>
        </w:rPr>
        <w:t>2. Spark SQL works better at large-scale with Parquet</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t xml:space="preserve">Poor </w:t>
      </w:r>
      <w:del w:id="908" w:author="chotta-safe" w:date="2017-03-05T13:56:00Z">
        <w:r w:rsidRPr="00FD7A1A" w:rsidDel="00925C62">
          <w:rPr>
            <w:color w:val="333333"/>
            <w:sz w:val="20"/>
            <w:szCs w:val="20"/>
          </w:rPr>
          <w:delText>choice of storage format often cause</w:delText>
        </w:r>
      </w:del>
      <w:ins w:id="909" w:author="chotta-safe" w:date="2017-03-05T13:56:00Z">
        <w:r w:rsidR="00925C62" w:rsidRPr="00FD7A1A">
          <w:rPr>
            <w:color w:val="333333"/>
            <w:sz w:val="20"/>
            <w:szCs w:val="20"/>
          </w:rPr>
          <w:t>choice of storage format often causes</w:t>
        </w:r>
      </w:ins>
      <w:r w:rsidRPr="00FD7A1A">
        <w:rPr>
          <w:color w:val="333333"/>
          <w:sz w:val="20"/>
          <w:szCs w:val="20"/>
        </w:rPr>
        <w:t xml:space="preserve"> exceptions that are difficult to diagnose and fix. At 1TB scale factor for example, at least 1/3 of all runnable queries failed to complete using flat CSV files, but they all completed using Parquet files.</w:t>
      </w:r>
    </w:p>
    <w:p w:rsidR="00CC3160" w:rsidRPr="001B0330" w:rsidRDefault="00CC3160" w:rsidP="001B0330">
      <w:pPr>
        <w:pStyle w:val="NormalWeb"/>
        <w:spacing w:before="0" w:beforeAutospacing="0" w:after="0" w:afterAutospacing="0"/>
        <w:ind w:left="720"/>
        <w:textAlignment w:val="baseline"/>
        <w:rPr>
          <w:color w:val="333333"/>
          <w:sz w:val="20"/>
          <w:szCs w:val="20"/>
        </w:rPr>
      </w:pPr>
      <w:r w:rsidRPr="001B0330">
        <w:rPr>
          <w:color w:val="333333"/>
          <w:sz w:val="20"/>
          <w:szCs w:val="20"/>
        </w:rPr>
        <w:t>3. Less disk IO</w:t>
      </w:r>
    </w:p>
    <w:p w:rsidR="00CC3160"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Parquet with compression reduces your data storage by 75% on average, i.e., your 1TB scale factor data files will materialize only about 250 GB on disk. This reduces significantly input data needed for your Spark SQL applications. But in Spark 1.6.0, Parquet readers used push-down filters to further reduce disk IO. Push-down filters allow early data selection decisions to be made before data is even read into Spark</w:t>
      </w:r>
    </w:p>
    <w:p w:rsidR="001B0330" w:rsidRPr="00FD7A1A" w:rsidRDefault="001B0330" w:rsidP="00A121BB">
      <w:pPr>
        <w:pStyle w:val="NormalWeb"/>
        <w:spacing w:before="0" w:beforeAutospacing="0" w:after="0" w:afterAutospacing="0"/>
        <w:ind w:left="720"/>
        <w:textAlignment w:val="baseline"/>
        <w:rPr>
          <w:color w:val="000000"/>
          <w:sz w:val="20"/>
          <w:szCs w:val="20"/>
        </w:rPr>
      </w:pPr>
    </w:p>
    <w:p w:rsidR="00CC3160" w:rsidRPr="001B0330" w:rsidRDefault="00CC3160" w:rsidP="001B0330">
      <w:pPr>
        <w:pStyle w:val="NormalWeb"/>
        <w:spacing w:before="0" w:beforeAutospacing="0" w:after="0" w:afterAutospacing="0"/>
        <w:ind w:left="720"/>
        <w:textAlignment w:val="baseline"/>
        <w:rPr>
          <w:color w:val="333333"/>
          <w:sz w:val="20"/>
          <w:szCs w:val="20"/>
        </w:rPr>
      </w:pPr>
      <w:r w:rsidRPr="001B0330">
        <w:rPr>
          <w:color w:val="333333"/>
          <w:sz w:val="20"/>
          <w:szCs w:val="20"/>
        </w:rPr>
        <w:t>4. Higher scan throughput in Spark 1.6.0</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t>The Databricks’ Spark 1.6.0 release blog mentioned significant Parquet scan throughput because a “more optimized code path” is used. To show this in real world, we ran query 97 in Spark 1.5.1 and in 1.6.0 and captured nmon data. The improvement is very obvious.</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t>First, the query response time is reduced by half: query 97 took 138 seconds in Spark 1.5.1 and 60 seconds in 1.6.0.</w:t>
      </w:r>
    </w:p>
    <w:p w:rsidR="00CC3160" w:rsidRPr="00FD7A1A" w:rsidRDefault="00CC3160" w:rsidP="00A121B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3200400" cy="1024360"/>
            <wp:effectExtent l="19050" t="0" r="0" b="0"/>
            <wp:docPr id="22" name="Picture 3" descr="Query 97 using Parquet">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ry 97 using Parquet">
                      <a:hlinkClick r:id="rId107"/>
                    </pic:cNvPr>
                    <pic:cNvPicPr>
                      <a:picLocks noChangeAspect="1" noChangeArrowheads="1"/>
                    </pic:cNvPicPr>
                  </pic:nvPicPr>
                  <pic:blipFill>
                    <a:blip r:embed="rId108" cstate="print"/>
                    <a:srcRect/>
                    <a:stretch>
                      <a:fillRect/>
                    </a:stretch>
                  </pic:blipFill>
                  <pic:spPr bwMode="auto">
                    <a:xfrm>
                      <a:off x="0" y="0"/>
                      <a:ext cx="3209291" cy="1027206"/>
                    </a:xfrm>
                    <a:prstGeom prst="rect">
                      <a:avLst/>
                    </a:prstGeom>
                    <a:noFill/>
                    <a:ln w="9525">
                      <a:noFill/>
                      <a:miter lim="800000"/>
                      <a:headEnd/>
                      <a:tailEnd/>
                    </a:ln>
                  </pic:spPr>
                </pic:pic>
              </a:graphicData>
            </a:graphic>
          </wp:inline>
        </w:drawing>
      </w:r>
    </w:p>
    <w:p w:rsidR="00CC3160" w:rsidRPr="00FD7A1A" w:rsidRDefault="00CC3160" w:rsidP="00A121B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Query 97 times in seconds using Parquet</w:t>
      </w:r>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Second, CPU usage on worker nodes is much lower in Spark 1.6.0, mostly attributed by</w:t>
      </w:r>
      <w:r w:rsidRPr="00FD7A1A">
        <w:rPr>
          <w:rStyle w:val="apple-converted-space"/>
          <w:color w:val="333333"/>
          <w:sz w:val="20"/>
          <w:szCs w:val="20"/>
        </w:rPr>
        <w:t> </w:t>
      </w:r>
      <w:hyperlink r:id="rId109" w:history="1">
        <w:r w:rsidRPr="00FD7A1A">
          <w:rPr>
            <w:rStyle w:val="Hyperlink"/>
            <w:color w:val="006699"/>
            <w:sz w:val="20"/>
            <w:szCs w:val="20"/>
            <w:bdr w:val="none" w:sz="0" w:space="0" w:color="auto" w:frame="1"/>
          </w:rPr>
          <w:t>SPARK-11787</w:t>
        </w:r>
      </w:hyperlink>
      <w:r w:rsidRPr="00FD7A1A">
        <w:rPr>
          <w:color w:val="333333"/>
          <w:sz w:val="20"/>
          <w:szCs w:val="20"/>
        </w:rPr>
        <w:t>:</w:t>
      </w:r>
    </w:p>
    <w:p w:rsidR="00CC3160" w:rsidRPr="00FD7A1A" w:rsidRDefault="00CC3160" w:rsidP="00A121B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lastRenderedPageBreak/>
        <w:drawing>
          <wp:inline distT="0" distB="0" distL="0" distR="0">
            <wp:extent cx="3060700" cy="1713992"/>
            <wp:effectExtent l="19050" t="0" r="6350" b="0"/>
            <wp:docPr id="21" name="Picture 4" descr="Query 97 CPU usage Spark 1.6.0">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ry 97 CPU usage Spark 1.6.0">
                      <a:hlinkClick r:id="rId110"/>
                    </pic:cNvPr>
                    <pic:cNvPicPr>
                      <a:picLocks noChangeAspect="1" noChangeArrowheads="1"/>
                    </pic:cNvPicPr>
                  </pic:nvPicPr>
                  <pic:blipFill>
                    <a:blip r:embed="rId111" cstate="print"/>
                    <a:srcRect/>
                    <a:stretch>
                      <a:fillRect/>
                    </a:stretch>
                  </pic:blipFill>
                  <pic:spPr bwMode="auto">
                    <a:xfrm>
                      <a:off x="0" y="0"/>
                      <a:ext cx="3061505" cy="1714443"/>
                    </a:xfrm>
                    <a:prstGeom prst="rect">
                      <a:avLst/>
                    </a:prstGeom>
                    <a:noFill/>
                    <a:ln w="9525">
                      <a:noFill/>
                      <a:miter lim="800000"/>
                      <a:headEnd/>
                      <a:tailEnd/>
                    </a:ln>
                  </pic:spPr>
                </pic:pic>
              </a:graphicData>
            </a:graphic>
          </wp:inline>
        </w:drawing>
      </w:r>
    </w:p>
    <w:p w:rsidR="00CC3160" w:rsidRPr="00FD7A1A" w:rsidRDefault="00CC3160" w:rsidP="00A121B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 xml:space="preserve">Query 97 CPU </w:t>
      </w:r>
      <w:proofErr w:type="gramStart"/>
      <w:r w:rsidRPr="00FD7A1A">
        <w:rPr>
          <w:i/>
          <w:iCs/>
          <w:color w:val="666666"/>
          <w:sz w:val="20"/>
          <w:szCs w:val="20"/>
        </w:rPr>
        <w:t>usage</w:t>
      </w:r>
      <w:proofErr w:type="gramEnd"/>
      <w:r w:rsidRPr="00FD7A1A">
        <w:rPr>
          <w:i/>
          <w:iCs/>
          <w:color w:val="666666"/>
          <w:sz w:val="20"/>
          <w:szCs w:val="20"/>
        </w:rPr>
        <w:t xml:space="preserve"> in Spark 1.6.0, peaks at 70%</w:t>
      </w:r>
    </w:p>
    <w:p w:rsidR="00CC3160" w:rsidRPr="00FD7A1A" w:rsidRDefault="00CC3160" w:rsidP="00A121BB">
      <w:pPr>
        <w:ind w:left="720"/>
        <w:textAlignment w:val="baseline"/>
        <w:rPr>
          <w:rFonts w:ascii="Times New Roman" w:hAnsi="Times New Roman" w:cs="Times New Roman"/>
          <w:color w:val="333333"/>
          <w:sz w:val="20"/>
          <w:szCs w:val="20"/>
        </w:rPr>
      </w:pPr>
      <w:r w:rsidRPr="00FD7A1A">
        <w:rPr>
          <w:rFonts w:ascii="Times New Roman" w:hAnsi="Times New Roman" w:cs="Times New Roman"/>
          <w:noProof/>
          <w:color w:val="006699"/>
          <w:sz w:val="20"/>
          <w:szCs w:val="20"/>
          <w:bdr w:val="none" w:sz="0" w:space="0" w:color="auto" w:frame="1"/>
        </w:rPr>
        <w:drawing>
          <wp:inline distT="0" distB="0" distL="0" distR="0">
            <wp:extent cx="3810000" cy="2125980"/>
            <wp:effectExtent l="19050" t="0" r="0" b="0"/>
            <wp:docPr id="20" name="Picture 5" descr="Query 97 CPU uage Spark 1.5.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ry 97 CPU uage Spark 1.5.1">
                      <a:hlinkClick r:id="rId112"/>
                    </pic:cNvPr>
                    <pic:cNvPicPr>
                      <a:picLocks noChangeAspect="1" noChangeArrowheads="1"/>
                    </pic:cNvPicPr>
                  </pic:nvPicPr>
                  <pic:blipFill>
                    <a:blip r:embed="rId113" cstate="print"/>
                    <a:srcRect/>
                    <a:stretch>
                      <a:fillRect/>
                    </a:stretch>
                  </pic:blipFill>
                  <pic:spPr bwMode="auto">
                    <a:xfrm>
                      <a:off x="0" y="0"/>
                      <a:ext cx="3810000" cy="2125980"/>
                    </a:xfrm>
                    <a:prstGeom prst="rect">
                      <a:avLst/>
                    </a:prstGeom>
                    <a:noFill/>
                    <a:ln w="9525">
                      <a:noFill/>
                      <a:miter lim="800000"/>
                      <a:headEnd/>
                      <a:tailEnd/>
                    </a:ln>
                  </pic:spPr>
                </pic:pic>
              </a:graphicData>
            </a:graphic>
          </wp:inline>
        </w:drawing>
      </w:r>
    </w:p>
    <w:p w:rsidR="00CC3160" w:rsidRPr="00FD7A1A" w:rsidRDefault="00CC3160" w:rsidP="00A121BB">
      <w:pPr>
        <w:pStyle w:val="wp-caption-text"/>
        <w:spacing w:before="36" w:beforeAutospacing="0" w:after="240" w:afterAutospacing="0"/>
        <w:ind w:left="720"/>
        <w:textAlignment w:val="baseline"/>
        <w:rPr>
          <w:i/>
          <w:iCs/>
          <w:color w:val="666666"/>
          <w:sz w:val="20"/>
          <w:szCs w:val="20"/>
        </w:rPr>
      </w:pPr>
      <w:r w:rsidRPr="00FD7A1A">
        <w:rPr>
          <w:i/>
          <w:iCs/>
          <w:color w:val="666666"/>
          <w:sz w:val="20"/>
          <w:szCs w:val="20"/>
        </w:rPr>
        <w:t xml:space="preserve">Query 97 CPU </w:t>
      </w:r>
      <w:proofErr w:type="gramStart"/>
      <w:r w:rsidRPr="00FD7A1A">
        <w:rPr>
          <w:i/>
          <w:iCs/>
          <w:color w:val="666666"/>
          <w:sz w:val="20"/>
          <w:szCs w:val="20"/>
        </w:rPr>
        <w:t>usage</w:t>
      </w:r>
      <w:proofErr w:type="gramEnd"/>
      <w:r w:rsidRPr="00FD7A1A">
        <w:rPr>
          <w:i/>
          <w:iCs/>
          <w:color w:val="666666"/>
          <w:sz w:val="20"/>
          <w:szCs w:val="20"/>
        </w:rPr>
        <w:t xml:space="preserve"> in Spark 1.5.1, peaks at 100%</w:t>
      </w:r>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Related to the above, disk read throughput is 50% higher in Spark 1.6.0:</w:t>
      </w:r>
      <w:r w:rsidRPr="00FD7A1A">
        <w:rPr>
          <w:color w:val="333333"/>
          <w:sz w:val="20"/>
          <w:szCs w:val="20"/>
        </w:rPr>
        <w:br/>
      </w:r>
      <w:r w:rsidRPr="00FD7A1A">
        <w:rPr>
          <w:noProof/>
          <w:color w:val="006699"/>
          <w:sz w:val="20"/>
          <w:szCs w:val="20"/>
          <w:bdr w:val="none" w:sz="0" w:space="0" w:color="auto" w:frame="1"/>
        </w:rPr>
        <w:drawing>
          <wp:inline distT="0" distB="0" distL="0" distR="0">
            <wp:extent cx="2978150" cy="1435794"/>
            <wp:effectExtent l="19050" t="0" r="0" b="0"/>
            <wp:docPr id="19" name="Picture 6" descr="Disk read throughput of Spark 1.5.1 and 1.6.0">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k read throughput of Spark 1.5.1 and 1.6.0">
                      <a:hlinkClick r:id="rId114"/>
                    </pic:cNvPr>
                    <pic:cNvPicPr>
                      <a:picLocks noChangeAspect="1" noChangeArrowheads="1"/>
                    </pic:cNvPicPr>
                  </pic:nvPicPr>
                  <pic:blipFill>
                    <a:blip r:embed="rId115" cstate="print"/>
                    <a:srcRect/>
                    <a:stretch>
                      <a:fillRect/>
                    </a:stretch>
                  </pic:blipFill>
                  <pic:spPr bwMode="auto">
                    <a:xfrm>
                      <a:off x="0" y="0"/>
                      <a:ext cx="2984832" cy="1439016"/>
                    </a:xfrm>
                    <a:prstGeom prst="rect">
                      <a:avLst/>
                    </a:prstGeom>
                    <a:noFill/>
                    <a:ln w="9525">
                      <a:noFill/>
                      <a:miter lim="800000"/>
                      <a:headEnd/>
                      <a:tailEnd/>
                    </a:ln>
                  </pic:spPr>
                </pic:pic>
              </a:graphicData>
            </a:graphic>
          </wp:inline>
        </w:drawing>
      </w:r>
    </w:p>
    <w:p w:rsidR="00CC3160" w:rsidRPr="001B0330" w:rsidRDefault="00CC3160" w:rsidP="001B0330">
      <w:pPr>
        <w:pStyle w:val="NormalWeb"/>
        <w:spacing w:before="240" w:beforeAutospacing="0" w:after="240" w:afterAutospacing="0"/>
        <w:ind w:left="720"/>
        <w:textAlignment w:val="baseline"/>
        <w:rPr>
          <w:color w:val="333333"/>
          <w:sz w:val="20"/>
          <w:szCs w:val="20"/>
        </w:rPr>
      </w:pPr>
      <w:r w:rsidRPr="001B0330">
        <w:rPr>
          <w:color w:val="333333"/>
          <w:sz w:val="20"/>
          <w:szCs w:val="20"/>
        </w:rPr>
        <w:t>5. Efficient Spark execution graph</w:t>
      </w:r>
    </w:p>
    <w:p w:rsidR="00CC3160" w:rsidRPr="00FD7A1A" w:rsidRDefault="00CC3160" w:rsidP="00A121BB">
      <w:pPr>
        <w:pStyle w:val="NormalWeb"/>
        <w:spacing w:before="240" w:beforeAutospacing="0" w:after="240" w:afterAutospacing="0"/>
        <w:ind w:left="720"/>
        <w:textAlignment w:val="baseline"/>
        <w:rPr>
          <w:color w:val="333333"/>
          <w:sz w:val="20"/>
          <w:szCs w:val="20"/>
        </w:rPr>
      </w:pPr>
      <w:r w:rsidRPr="00FD7A1A">
        <w:rPr>
          <w:color w:val="333333"/>
          <w:sz w:val="20"/>
          <w:szCs w:val="20"/>
        </w:rPr>
        <w:t>In addition to smarter readers such as in Parquet, data formats also directly impact Spark execution graph because one major input to the scheduler is RDD count. In our example where we run the same query 97 on Spark 1.5.1 using text and Parquet, we got the following execution pattern for the stages.</w:t>
      </w:r>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lastRenderedPageBreak/>
        <w:t>Using text – there are many long-running stages (note the unit on y-axis is milliseconds)</w:t>
      </w:r>
      <w:r w:rsidRPr="00FD7A1A">
        <w:rPr>
          <w:color w:val="333333"/>
          <w:sz w:val="20"/>
          <w:szCs w:val="20"/>
        </w:rPr>
        <w:br/>
      </w:r>
      <w:r w:rsidRPr="00FD7A1A">
        <w:rPr>
          <w:noProof/>
          <w:color w:val="006699"/>
          <w:sz w:val="20"/>
          <w:szCs w:val="20"/>
          <w:bdr w:val="none" w:sz="0" w:space="0" w:color="auto" w:frame="1"/>
        </w:rPr>
        <w:drawing>
          <wp:inline distT="0" distB="0" distL="0" distR="0">
            <wp:extent cx="4527550" cy="2105311"/>
            <wp:effectExtent l="19050" t="0" r="6350" b="0"/>
            <wp:docPr id="18" name="Picture 7" descr="Execution stages using text">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ecution stages using text">
                      <a:hlinkClick r:id="rId116"/>
                    </pic:cNvPr>
                    <pic:cNvPicPr>
                      <a:picLocks noChangeAspect="1" noChangeArrowheads="1"/>
                    </pic:cNvPicPr>
                  </pic:nvPicPr>
                  <pic:blipFill>
                    <a:blip r:embed="rId117" cstate="print"/>
                    <a:srcRect/>
                    <a:stretch>
                      <a:fillRect/>
                    </a:stretch>
                  </pic:blipFill>
                  <pic:spPr bwMode="auto">
                    <a:xfrm>
                      <a:off x="0" y="0"/>
                      <a:ext cx="4530759" cy="2106803"/>
                    </a:xfrm>
                    <a:prstGeom prst="rect">
                      <a:avLst/>
                    </a:prstGeom>
                    <a:noFill/>
                    <a:ln w="9525">
                      <a:noFill/>
                      <a:miter lim="800000"/>
                      <a:headEnd/>
                      <a:tailEnd/>
                    </a:ln>
                  </pic:spPr>
                </pic:pic>
              </a:graphicData>
            </a:graphic>
          </wp:inline>
        </w:drawing>
      </w:r>
    </w:p>
    <w:p w:rsidR="00CC3160" w:rsidRPr="00FD7A1A"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Using Parquet, though more stages, jobs executed very quickly and created only two longer-running stages toward the end. This indicates cleaner parent-child stage boundaries therefore less intermediate data is needed to save to disk and/or travel via network among nodes, speeding up the end-to-end execution.</w:t>
      </w:r>
      <w:r w:rsidRPr="00FD7A1A">
        <w:rPr>
          <w:color w:val="333333"/>
          <w:sz w:val="20"/>
          <w:szCs w:val="20"/>
        </w:rPr>
        <w:br/>
      </w:r>
      <w:r w:rsidRPr="00FD7A1A">
        <w:rPr>
          <w:noProof/>
          <w:color w:val="006699"/>
          <w:sz w:val="20"/>
          <w:szCs w:val="20"/>
          <w:bdr w:val="none" w:sz="0" w:space="0" w:color="auto" w:frame="1"/>
        </w:rPr>
        <w:drawing>
          <wp:inline distT="0" distB="0" distL="0" distR="0">
            <wp:extent cx="4076700" cy="1905858"/>
            <wp:effectExtent l="19050" t="0" r="0" b="0"/>
            <wp:docPr id="17" name="Picture 8" descr="Execution stages using Parquet">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ecution stages using Parquet">
                      <a:hlinkClick r:id="rId118"/>
                    </pic:cNvPr>
                    <pic:cNvPicPr>
                      <a:picLocks noChangeAspect="1" noChangeArrowheads="1"/>
                    </pic:cNvPicPr>
                  </pic:nvPicPr>
                  <pic:blipFill>
                    <a:blip r:embed="rId119" cstate="print"/>
                    <a:srcRect/>
                    <a:stretch>
                      <a:fillRect/>
                    </a:stretch>
                  </pic:blipFill>
                  <pic:spPr bwMode="auto">
                    <a:xfrm>
                      <a:off x="0" y="0"/>
                      <a:ext cx="4082453" cy="1908547"/>
                    </a:xfrm>
                    <a:prstGeom prst="rect">
                      <a:avLst/>
                    </a:prstGeom>
                    <a:noFill/>
                    <a:ln w="9525">
                      <a:noFill/>
                      <a:miter lim="800000"/>
                      <a:headEnd/>
                      <a:tailEnd/>
                    </a:ln>
                  </pic:spPr>
                </pic:pic>
              </a:graphicData>
            </a:graphic>
          </wp:inline>
        </w:drawing>
      </w:r>
    </w:p>
    <w:p w:rsidR="00CC3160" w:rsidRPr="001B0330" w:rsidRDefault="00CC3160" w:rsidP="001B0330">
      <w:pPr>
        <w:pStyle w:val="NormalWeb"/>
        <w:spacing w:before="240" w:beforeAutospacing="0" w:after="240" w:afterAutospacing="0"/>
        <w:ind w:left="720"/>
        <w:textAlignment w:val="baseline"/>
        <w:rPr>
          <w:color w:val="333333"/>
          <w:sz w:val="20"/>
          <w:szCs w:val="20"/>
        </w:rPr>
      </w:pPr>
      <w:r w:rsidRPr="001B0330">
        <w:rPr>
          <w:color w:val="333333"/>
          <w:sz w:val="20"/>
          <w:szCs w:val="20"/>
        </w:rPr>
        <w:t>Conclusion</w:t>
      </w:r>
    </w:p>
    <w:p w:rsidR="00CC3160" w:rsidRDefault="00CC3160" w:rsidP="00A121BB">
      <w:pPr>
        <w:pStyle w:val="NormalWeb"/>
        <w:spacing w:before="0" w:beforeAutospacing="0" w:after="0" w:afterAutospacing="0"/>
        <w:ind w:left="720"/>
        <w:textAlignment w:val="baseline"/>
        <w:rPr>
          <w:color w:val="333333"/>
          <w:sz w:val="20"/>
          <w:szCs w:val="20"/>
        </w:rPr>
      </w:pPr>
      <w:r w:rsidRPr="00FD7A1A">
        <w:rPr>
          <w:color w:val="333333"/>
          <w:sz w:val="20"/>
          <w:szCs w:val="20"/>
        </w:rPr>
        <w:t xml:space="preserve">Parquet is great for use with Spark SQL. Not only </w:t>
      </w:r>
      <w:ins w:id="910" w:author="chotta-safe" w:date="2017-03-05T13:58:00Z">
        <w:r w:rsidR="005A0F11" w:rsidRPr="00FD7A1A">
          <w:rPr>
            <w:color w:val="333333"/>
            <w:sz w:val="20"/>
            <w:szCs w:val="20"/>
          </w:rPr>
          <w:t xml:space="preserve">is </w:t>
        </w:r>
      </w:ins>
      <w:r w:rsidRPr="00FD7A1A">
        <w:rPr>
          <w:color w:val="333333"/>
          <w:sz w:val="20"/>
          <w:szCs w:val="20"/>
        </w:rPr>
        <w:t xml:space="preserve">the compression rate </w:t>
      </w:r>
      <w:del w:id="911" w:author="chotta-safe" w:date="2017-03-05T13:58:00Z">
        <w:r w:rsidRPr="00FD7A1A" w:rsidDel="005A0F11">
          <w:rPr>
            <w:color w:val="333333"/>
            <w:sz w:val="20"/>
            <w:szCs w:val="20"/>
          </w:rPr>
          <w:delText xml:space="preserve">is </w:delText>
        </w:r>
      </w:del>
      <w:r w:rsidRPr="00FD7A1A">
        <w:rPr>
          <w:color w:val="333333"/>
          <w:sz w:val="20"/>
          <w:szCs w:val="20"/>
        </w:rPr>
        <w:t>desirable, it also allows reading only records of interest through selected columns only and through low-level reader filters. So it is</w:t>
      </w:r>
      <w:r w:rsidRPr="00FD7A1A">
        <w:rPr>
          <w:rStyle w:val="apple-converted-space"/>
          <w:color w:val="333333"/>
          <w:sz w:val="20"/>
          <w:szCs w:val="20"/>
        </w:rPr>
        <w:t> </w:t>
      </w:r>
      <w:hyperlink r:id="rId120" w:tgtFrame="_blank" w:history="1">
        <w:r w:rsidRPr="00FD7A1A">
          <w:rPr>
            <w:rStyle w:val="Hyperlink"/>
            <w:color w:val="006699"/>
            <w:sz w:val="20"/>
            <w:szCs w:val="20"/>
            <w:bdr w:val="none" w:sz="0" w:space="0" w:color="auto" w:frame="1"/>
          </w:rPr>
          <w:t>worth your time</w:t>
        </w:r>
      </w:hyperlink>
      <w:r w:rsidRPr="00FD7A1A">
        <w:rPr>
          <w:rStyle w:val="apple-converted-space"/>
          <w:color w:val="333333"/>
          <w:sz w:val="20"/>
          <w:szCs w:val="20"/>
        </w:rPr>
        <w:t> </w:t>
      </w:r>
      <w:r w:rsidRPr="00FD7A1A">
        <w:rPr>
          <w:color w:val="333333"/>
          <w:sz w:val="20"/>
          <w:szCs w:val="20"/>
        </w:rPr>
        <w:t>to encode your existing flat files even if multiple passes on data may</w:t>
      </w:r>
      <w:ins w:id="912" w:author="chotta-safe" w:date="2017-03-05T13:57:00Z">
        <w:r w:rsidR="005A0F11">
          <w:rPr>
            <w:color w:val="333333"/>
            <w:sz w:val="20"/>
            <w:szCs w:val="20"/>
          </w:rPr>
          <w:t xml:space="preserve"> </w:t>
        </w:r>
      </w:ins>
      <w:r w:rsidRPr="00FD7A1A">
        <w:rPr>
          <w:color w:val="333333"/>
          <w:sz w:val="20"/>
          <w:szCs w:val="20"/>
        </w:rPr>
        <w:t>be required.</w:t>
      </w:r>
    </w:p>
    <w:p w:rsidR="00233718" w:rsidRPr="003C2A21" w:rsidRDefault="00233718" w:rsidP="0023371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13" w:name="_Toc474089335"/>
      <w:r w:rsidRPr="003C2A21">
        <w:rPr>
          <w:rFonts w:ascii="Times New Roman" w:eastAsia="Times New Roman" w:hAnsi="Times New Roman" w:cs="Times New Roman"/>
          <w:sz w:val="20"/>
          <w:szCs w:val="20"/>
        </w:rPr>
        <w:t xml:space="preserve">What is </w:t>
      </w:r>
      <w:r>
        <w:rPr>
          <w:rFonts w:ascii="Times New Roman" w:eastAsia="Times New Roman" w:hAnsi="Times New Roman" w:cs="Times New Roman"/>
          <w:sz w:val="20"/>
          <w:szCs w:val="20"/>
        </w:rPr>
        <w:t>schema evolution and what is its disadvantage, explain schema merging in reference to</w:t>
      </w:r>
      <w:r w:rsidRPr="003C2A21">
        <w:rPr>
          <w:rFonts w:ascii="Times New Roman" w:eastAsia="Times New Roman" w:hAnsi="Times New Roman" w:cs="Times New Roman"/>
          <w:sz w:val="20"/>
          <w:szCs w:val="20"/>
        </w:rPr>
        <w:t xml:space="preserve"> parquet file?</w:t>
      </w:r>
      <w:r>
        <w:rPr>
          <w:rFonts w:ascii="Times New Roman" w:eastAsia="Times New Roman" w:hAnsi="Times New Roman" w:cs="Times New Roman"/>
          <w:sz w:val="20"/>
          <w:szCs w:val="20"/>
        </w:rPr>
        <w:t xml:space="preserve"> </w:t>
      </w:r>
      <w:hyperlink r:id="rId121" w:anchor="schema-merging" w:history="1">
        <w:r w:rsidRPr="000022F0">
          <w:rPr>
            <w:rStyle w:val="Hyperlink"/>
            <w:rFonts w:ascii="Times New Roman" w:eastAsia="Times New Roman" w:hAnsi="Times New Roman" w:cs="Times New Roman"/>
            <w:sz w:val="20"/>
            <w:szCs w:val="20"/>
          </w:rPr>
          <w:t>Ref</w:t>
        </w:r>
        <w:bookmarkEnd w:id="913"/>
      </w:hyperlink>
    </w:p>
    <w:p w:rsidR="00233718" w:rsidRPr="000022F0" w:rsidRDefault="00233718" w:rsidP="00233718">
      <w:pPr>
        <w:pStyle w:val="NoSpacing"/>
        <w:ind w:left="720"/>
        <w:rPr>
          <w:rFonts w:ascii="Times New Roman" w:hAnsi="Times New Roman" w:cs="Times New Roman"/>
          <w:sz w:val="20"/>
          <w:szCs w:val="20"/>
        </w:rPr>
      </w:pPr>
      <w:r w:rsidRPr="000022F0">
        <w:rPr>
          <w:rFonts w:ascii="Times New Roman" w:hAnsi="Times New Roman" w:cs="Times New Roman"/>
          <w:sz w:val="20"/>
          <w:szCs w:val="20"/>
        </w:rPr>
        <w:t>Like ProtocolBuffer, Avro, and Thrift, Parquet also supports schema evolution. Users can start with a simple schema, and gradually add more columns to the schema as needed. In this way, users may end up with multiple Parquet files with different but mutually compatible schemas. The Parquet data source is now able to automatically detect this case and merge schemas of all these files.</w:t>
      </w:r>
    </w:p>
    <w:p w:rsidR="00233718" w:rsidRPr="000022F0" w:rsidDel="005A0F11" w:rsidRDefault="00233718" w:rsidP="005A0F11">
      <w:pPr>
        <w:pStyle w:val="NoSpacing"/>
        <w:ind w:left="720"/>
        <w:rPr>
          <w:del w:id="914" w:author="chotta-safe" w:date="2017-03-05T13:59:00Z"/>
          <w:rFonts w:ascii="Times New Roman" w:hAnsi="Times New Roman" w:cs="Times New Roman"/>
          <w:sz w:val="20"/>
          <w:szCs w:val="20"/>
        </w:rPr>
      </w:pPr>
      <w:r w:rsidRPr="000022F0">
        <w:rPr>
          <w:rFonts w:ascii="Times New Roman" w:hAnsi="Times New Roman" w:cs="Times New Roman"/>
          <w:sz w:val="20"/>
          <w:szCs w:val="20"/>
        </w:rPr>
        <w:t xml:space="preserve">Since schema merging is a relatively expensive operation, and is not a necessity in most cases, we turned it off by default starting from 1.5.0. </w:t>
      </w:r>
      <w:ins w:id="915" w:author="chotta-safe" w:date="2017-03-05T13:59:00Z">
        <w:r w:rsidR="005A0F11" w:rsidRPr="005A0F11">
          <w:rPr>
            <w:rFonts w:ascii="Times New Roman" w:hAnsi="Times New Roman" w:cs="Times New Roman"/>
            <w:sz w:val="20"/>
            <w:szCs w:val="20"/>
          </w:rPr>
          <w:t>You may enable it by setting data source option mergeSchema to true when reading Parquet files (as shown in the examples below), or setting the global SQL option spark.sql.parquet.mergeSchema to true</w:t>
        </w:r>
        <w:r w:rsidR="005A0F11">
          <w:rPr>
            <w:rFonts w:ascii="Times New Roman" w:hAnsi="Times New Roman" w:cs="Times New Roman"/>
            <w:sz w:val="20"/>
            <w:szCs w:val="20"/>
          </w:rPr>
          <w:t>.</w:t>
        </w:r>
        <w:r w:rsidR="005A0F11" w:rsidRPr="005A0F11" w:rsidDel="005A0F11">
          <w:rPr>
            <w:rFonts w:ascii="Times New Roman" w:hAnsi="Times New Roman" w:cs="Times New Roman"/>
            <w:sz w:val="20"/>
            <w:szCs w:val="20"/>
          </w:rPr>
          <w:t xml:space="preserve"> </w:t>
        </w:r>
      </w:ins>
      <w:del w:id="916" w:author="chotta-safe" w:date="2017-03-05T13:59:00Z">
        <w:r w:rsidRPr="000022F0" w:rsidDel="005A0F11">
          <w:rPr>
            <w:rFonts w:ascii="Times New Roman" w:hAnsi="Times New Roman" w:cs="Times New Roman"/>
            <w:sz w:val="20"/>
            <w:szCs w:val="20"/>
          </w:rPr>
          <w:delText>You may enable it by</w:delText>
        </w:r>
      </w:del>
    </w:p>
    <w:p w:rsidR="00233718" w:rsidRPr="000022F0" w:rsidDel="005A0F11" w:rsidRDefault="00233718" w:rsidP="005A0F11">
      <w:pPr>
        <w:pStyle w:val="NoSpacing"/>
        <w:ind w:left="720"/>
        <w:rPr>
          <w:del w:id="917" w:author="chotta-safe" w:date="2017-03-05T13:59:00Z"/>
          <w:rFonts w:ascii="Times New Roman" w:hAnsi="Times New Roman" w:cs="Times New Roman"/>
          <w:sz w:val="20"/>
          <w:szCs w:val="20"/>
        </w:rPr>
      </w:pPr>
    </w:p>
    <w:p w:rsidR="00233718" w:rsidRPr="000022F0" w:rsidDel="005A0F11" w:rsidRDefault="00233718" w:rsidP="005A0F11">
      <w:pPr>
        <w:pStyle w:val="NoSpacing"/>
        <w:ind w:left="720"/>
        <w:rPr>
          <w:del w:id="918" w:author="chotta-safe" w:date="2017-03-05T13:59:00Z"/>
          <w:rFonts w:ascii="Times New Roman" w:hAnsi="Times New Roman" w:cs="Times New Roman"/>
          <w:sz w:val="20"/>
          <w:szCs w:val="20"/>
        </w:rPr>
      </w:pPr>
      <w:del w:id="919" w:author="chotta-safe" w:date="2017-03-05T13:59:00Z">
        <w:r w:rsidRPr="000022F0" w:rsidDel="005A0F11">
          <w:rPr>
            <w:rFonts w:ascii="Times New Roman" w:hAnsi="Times New Roman" w:cs="Times New Roman"/>
            <w:sz w:val="20"/>
            <w:szCs w:val="20"/>
          </w:rPr>
          <w:delText>setting data source option mergeSchema to true when reading Parquet files (as shown in the examples below), or</w:delText>
        </w:r>
      </w:del>
    </w:p>
    <w:p w:rsidR="00233718" w:rsidDel="005A0F11" w:rsidRDefault="00233718" w:rsidP="005A0F11">
      <w:pPr>
        <w:pStyle w:val="NoSpacing"/>
        <w:ind w:left="720"/>
        <w:rPr>
          <w:del w:id="920" w:author="chotta-safe" w:date="2017-03-05T13:59:00Z"/>
          <w:rFonts w:eastAsia="Times New Roman"/>
        </w:rPr>
      </w:pPr>
      <w:del w:id="921" w:author="chotta-safe" w:date="2017-03-05T13:59:00Z">
        <w:r w:rsidRPr="000022F0" w:rsidDel="005A0F11">
          <w:rPr>
            <w:rFonts w:ascii="Times New Roman" w:hAnsi="Times New Roman" w:cs="Times New Roman"/>
            <w:sz w:val="20"/>
            <w:szCs w:val="20"/>
          </w:rPr>
          <w:delText>setting the global SQL option spark.sql.parquet.mergeSchema to true.</w:delText>
        </w:r>
        <w:r w:rsidDel="005A0F11">
          <w:rPr>
            <w:rFonts w:eastAsia="Times New Roman"/>
          </w:rPr>
          <w:tab/>
        </w:r>
      </w:del>
    </w:p>
    <w:p w:rsidR="00233718" w:rsidRDefault="00233718" w:rsidP="00233718">
      <w:pPr>
        <w:pStyle w:val="normal0"/>
        <w:spacing w:before="307" w:after="307"/>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Code from </w:t>
      </w:r>
      <w:hyperlink r:id="rId122" w:history="1">
        <w:r w:rsidRPr="000022F0">
          <w:rPr>
            <w:rStyle w:val="Hyperlink"/>
            <w:rFonts w:ascii="Times New Roman" w:eastAsia="Times New Roman" w:hAnsi="Times New Roman" w:cs="Times New Roman"/>
            <w:sz w:val="20"/>
            <w:szCs w:val="20"/>
          </w:rPr>
          <w:t>github</w:t>
        </w:r>
      </w:hyperlink>
    </w:p>
    <w:tbl>
      <w:tblPr>
        <w:tblW w:w="0" w:type="auto"/>
        <w:shd w:val="clear" w:color="auto" w:fill="FFFFFF"/>
        <w:tblCellMar>
          <w:top w:w="15" w:type="dxa"/>
          <w:left w:w="15" w:type="dxa"/>
          <w:bottom w:w="15" w:type="dxa"/>
          <w:right w:w="15" w:type="dxa"/>
        </w:tblCellMar>
        <w:tblLook w:val="04A0"/>
      </w:tblPr>
      <w:tblGrid>
        <w:gridCol w:w="502"/>
        <w:gridCol w:w="6798"/>
      </w:tblGrid>
      <w:tr w:rsidR="00233718" w:rsidRPr="00FD1AC7" w:rsidTr="00556877">
        <w:trPr>
          <w:gridAfter w:val="1"/>
        </w:trPr>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lastRenderedPageBreak/>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Licensed to the Apache Software Foundation (ASF) under one or more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proofErr w:type="gramStart"/>
            <w:r w:rsidRPr="00FD1AC7">
              <w:rPr>
                <w:rFonts w:ascii="Consolas" w:eastAsia="Times New Roman" w:hAnsi="Consolas" w:cs="Segoe UI"/>
                <w:color w:val="969896"/>
                <w:sz w:val="12"/>
              </w:rPr>
              <w:t>contributor</w:t>
            </w:r>
            <w:proofErr w:type="gramEnd"/>
            <w:r w:rsidRPr="00FD1AC7">
              <w:rPr>
                <w:rFonts w:ascii="Consolas" w:eastAsia="Times New Roman" w:hAnsi="Consolas" w:cs="Segoe UI"/>
                <w:color w:val="969896"/>
                <w:sz w:val="12"/>
              </w:rPr>
              <w:t xml:space="preserve"> license agreements.  See the NOTICE file distributed with</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proofErr w:type="gramStart"/>
            <w:r w:rsidRPr="00FD1AC7">
              <w:rPr>
                <w:rFonts w:ascii="Consolas" w:eastAsia="Times New Roman" w:hAnsi="Consolas" w:cs="Segoe UI"/>
                <w:color w:val="969896"/>
                <w:sz w:val="12"/>
              </w:rPr>
              <w:t>this</w:t>
            </w:r>
            <w:proofErr w:type="gramEnd"/>
            <w:r w:rsidRPr="00FD1AC7">
              <w:rPr>
                <w:rFonts w:ascii="Consolas" w:eastAsia="Times New Roman" w:hAnsi="Consolas" w:cs="Segoe UI"/>
                <w:color w:val="969896"/>
                <w:sz w:val="12"/>
              </w:rPr>
              <w:t xml:space="preserve"> work for additional information regarding copyright ownership.</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ASF licenses this file to You under the Apache License, Version 2.0</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(the "License"); you may not use this file except in compliance with</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proofErr w:type="gramStart"/>
            <w:r w:rsidRPr="00FD1AC7">
              <w:rPr>
                <w:rFonts w:ascii="Consolas" w:eastAsia="Times New Roman" w:hAnsi="Consolas" w:cs="Segoe UI"/>
                <w:color w:val="969896"/>
                <w:sz w:val="12"/>
              </w:rPr>
              <w:t>the</w:t>
            </w:r>
            <w:proofErr w:type="gramEnd"/>
            <w:r w:rsidRPr="00FD1AC7">
              <w:rPr>
                <w:rFonts w:ascii="Consolas" w:eastAsia="Times New Roman" w:hAnsi="Consolas" w:cs="Segoe UI"/>
                <w:color w:val="969896"/>
                <w:sz w:val="12"/>
              </w:rPr>
              <w:t xml:space="preserve"> License.  You may obtain a copy of the License at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ins w:id="922" w:author="chotta-safe" w:date="2017-03-05T14:12:00Z">
              <w:r w:rsidR="00617544">
                <w:rPr>
                  <w:rFonts w:ascii="Consolas" w:eastAsia="Times New Roman" w:hAnsi="Consolas" w:cs="Segoe UI"/>
                  <w:color w:val="969896"/>
                  <w:sz w:val="12"/>
                </w:rPr>
                <w:fldChar w:fldCharType="begin"/>
              </w:r>
              <w:r w:rsidR="00617544">
                <w:rPr>
                  <w:rFonts w:ascii="Consolas" w:eastAsia="Times New Roman" w:hAnsi="Consolas" w:cs="Segoe UI"/>
                  <w:color w:val="969896"/>
                  <w:sz w:val="12"/>
                </w:rPr>
                <w:instrText xml:space="preserve"> HYPERLINK "</w:instrText>
              </w:r>
            </w:ins>
            <w:r w:rsidR="00617544" w:rsidRPr="00FD1AC7">
              <w:rPr>
                <w:rFonts w:ascii="Consolas" w:eastAsia="Times New Roman" w:hAnsi="Consolas" w:cs="Segoe UI"/>
                <w:color w:val="969896"/>
                <w:sz w:val="12"/>
              </w:rPr>
              <w:instrText>http://www.apache.org/licenses/LICENSE-2.0</w:instrText>
            </w:r>
            <w:ins w:id="923" w:author="chotta-safe" w:date="2017-03-05T14:12:00Z">
              <w:r w:rsidR="00617544">
                <w:rPr>
                  <w:rFonts w:ascii="Consolas" w:eastAsia="Times New Roman" w:hAnsi="Consolas" w:cs="Segoe UI"/>
                  <w:color w:val="969896"/>
                  <w:sz w:val="12"/>
                </w:rPr>
                <w:instrText xml:space="preserve">" </w:instrText>
              </w:r>
              <w:r w:rsidR="00617544">
                <w:rPr>
                  <w:rFonts w:ascii="Consolas" w:eastAsia="Times New Roman" w:hAnsi="Consolas" w:cs="Segoe UI"/>
                  <w:color w:val="969896"/>
                  <w:sz w:val="12"/>
                </w:rPr>
                <w:fldChar w:fldCharType="separate"/>
              </w:r>
            </w:ins>
            <w:r w:rsidR="00617544" w:rsidRPr="002122BC">
              <w:rPr>
                <w:rStyle w:val="Hyperlink"/>
                <w:rFonts w:ascii="Consolas" w:eastAsia="Times New Roman" w:hAnsi="Consolas" w:cs="Segoe UI"/>
                <w:sz w:val="12"/>
              </w:rPr>
              <w:t>http://www.apache.org/licenses/LICENSE-2.0</w:t>
            </w:r>
            <w:ins w:id="924" w:author="chotta-safe" w:date="2017-03-05T14:12:00Z">
              <w:r w:rsidR="00617544">
                <w:rPr>
                  <w:rFonts w:ascii="Consolas" w:eastAsia="Times New Roman" w:hAnsi="Consolas" w:cs="Segoe UI"/>
                  <w:color w:val="969896"/>
                  <w:sz w:val="12"/>
                </w:rPr>
                <w:fldChar w:fldCharType="end"/>
              </w:r>
            </w:ins>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Unless required by applicable law or agreed to in writing, software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distributed under the License is distributed on an "AS IS" BASIS,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WITHOUT WARRANTIES OR CONDITIONS OF ANY KIND, either </w:t>
            </w:r>
            <w:proofErr w:type="gramStart"/>
            <w:r w:rsidRPr="00FD1AC7">
              <w:rPr>
                <w:rFonts w:ascii="Consolas" w:eastAsia="Times New Roman" w:hAnsi="Consolas" w:cs="Segoe UI"/>
                <w:color w:val="969896"/>
                <w:sz w:val="12"/>
              </w:rPr>
              <w:t>express</w:t>
            </w:r>
            <w:proofErr w:type="gramEnd"/>
            <w:r w:rsidRPr="00FD1AC7">
              <w:rPr>
                <w:rFonts w:ascii="Consolas" w:eastAsia="Times New Roman" w:hAnsi="Consolas" w:cs="Segoe UI"/>
                <w:color w:val="969896"/>
                <w:sz w:val="12"/>
              </w:rPr>
              <w:t xml:space="preserve"> or implied.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See the License for the specific language governing permissions and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 </w:t>
            </w:r>
            <w:proofErr w:type="gramStart"/>
            <w:r w:rsidRPr="00FD1AC7">
              <w:rPr>
                <w:rFonts w:ascii="Consolas" w:eastAsia="Times New Roman" w:hAnsi="Consolas" w:cs="Segoe UI"/>
                <w:color w:val="969896"/>
                <w:sz w:val="12"/>
              </w:rPr>
              <w:t>limitations</w:t>
            </w:r>
            <w:proofErr w:type="gramEnd"/>
            <w:r w:rsidRPr="00FD1AC7">
              <w:rPr>
                <w:rFonts w:ascii="Consolas" w:eastAsia="Times New Roman" w:hAnsi="Consolas" w:cs="Segoe UI"/>
                <w:color w:val="969896"/>
                <w:sz w:val="12"/>
              </w:rPr>
              <w:t xml:space="preserve"> under the License.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969896"/>
                <w:sz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package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org.apache.spark.examples.sql</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java.util.Properties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import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org.apache.spark.sql.SparkSession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A71D5D"/>
                <w:sz w:val="12"/>
              </w:rPr>
              <w:t>object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SQLDataSourceExample</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case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class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Person</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String</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age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Long</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main</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args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Array</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String</w:t>
            </w:r>
            <w:r w:rsidRPr="00FD1AC7">
              <w:rPr>
                <w:rFonts w:ascii="Consolas" w:eastAsia="Times New Roman" w:hAnsi="Consolas" w:cs="Segoe UI"/>
                <w:color w:val="333333"/>
                <w:sz w:val="12"/>
                <w:szCs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.builder()</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.appName(</w:t>
            </w:r>
            <w:r w:rsidRPr="00FD1AC7">
              <w:rPr>
                <w:rFonts w:ascii="Consolas" w:eastAsia="Times New Roman" w:hAnsi="Consolas" w:cs="Segoe UI"/>
                <w:color w:val="183691"/>
                <w:sz w:val="12"/>
              </w:rPr>
              <w:t>"Spark SQL data sources example"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.config(</w:t>
            </w:r>
            <w:r w:rsidRPr="00FD1AC7">
              <w:rPr>
                <w:rFonts w:ascii="Consolas" w:eastAsia="Times New Roman" w:hAnsi="Consolas" w:cs="Segoe UI"/>
                <w:color w:val="183691"/>
                <w:sz w:val="12"/>
              </w:rPr>
              <w:t>"spark.some.config.option"</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"some-value"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.getOrCreate()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runBasicDataSourceExample(spark)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runBasicParquetExample(spark)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runParquetSchemaMergingExample(spark)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runJsonDatasetExample(spark)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runJdbcDatasetExample(spark)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spark.stop()</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runBasicDataSourceExample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on:generic_load_save_functions$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usersDF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spark.read.load(</w:t>
            </w:r>
            <w:r w:rsidRPr="00FD1AC7">
              <w:rPr>
                <w:rFonts w:ascii="Consolas" w:eastAsia="Times New Roman" w:hAnsi="Consolas" w:cs="Segoe UI"/>
                <w:color w:val="183691"/>
                <w:sz w:val="12"/>
              </w:rPr>
              <w:t>"examples/src/main/resources/users.parquet"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usersDF.select(</w:t>
            </w:r>
            <w:r w:rsidRPr="00FD1AC7">
              <w:rPr>
                <w:rFonts w:ascii="Consolas" w:eastAsia="Times New Roman" w:hAnsi="Consolas" w:cs="Segoe UI"/>
                <w:color w:val="183691"/>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"favorite_color"</w:t>
            </w:r>
            <w:r w:rsidRPr="00FD1AC7">
              <w:rPr>
                <w:rFonts w:ascii="Consolas" w:eastAsia="Times New Roman" w:hAnsi="Consolas" w:cs="Segoe UI"/>
                <w:color w:val="333333"/>
                <w:sz w:val="12"/>
                <w:szCs w:val="12"/>
              </w:rPr>
              <w:t>).write.save(</w:t>
            </w:r>
            <w:r w:rsidRPr="00FD1AC7">
              <w:rPr>
                <w:rFonts w:ascii="Consolas" w:eastAsia="Times New Roman" w:hAnsi="Consolas" w:cs="Segoe UI"/>
                <w:color w:val="183691"/>
                <w:sz w:val="12"/>
              </w:rPr>
              <w:t>"namesAndFavColors.parquet"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off:generic_load_save_functions$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on:manual_load_options$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spark.read.format(</w:t>
            </w:r>
            <w:r w:rsidRPr="00FD1AC7">
              <w:rPr>
                <w:rFonts w:ascii="Consolas" w:eastAsia="Times New Roman" w:hAnsi="Consolas" w:cs="Segoe UI"/>
                <w:color w:val="183691"/>
                <w:sz w:val="12"/>
              </w:rPr>
              <w:t>"json"</w:t>
            </w:r>
            <w:r w:rsidRPr="00FD1AC7">
              <w:rPr>
                <w:rFonts w:ascii="Consolas" w:eastAsia="Times New Roman" w:hAnsi="Consolas" w:cs="Segoe UI"/>
                <w:color w:val="333333"/>
                <w:sz w:val="12"/>
                <w:szCs w:val="12"/>
              </w:rPr>
              <w:t>).load(</w:t>
            </w:r>
            <w:r w:rsidRPr="00FD1AC7">
              <w:rPr>
                <w:rFonts w:ascii="Consolas" w:eastAsia="Times New Roman" w:hAnsi="Consolas" w:cs="Segoe UI"/>
                <w:color w:val="183691"/>
                <w:sz w:val="12"/>
              </w:rPr>
              <w:t>"examples/src/main/resources/people.json"</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peopleDF.select(</w:t>
            </w:r>
            <w:r w:rsidRPr="00FD1AC7">
              <w:rPr>
                <w:rFonts w:ascii="Consolas" w:eastAsia="Times New Roman" w:hAnsi="Consolas" w:cs="Segoe UI"/>
                <w:color w:val="183691"/>
                <w:sz w:val="12"/>
              </w:rPr>
              <w:t>"name"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"age"</w:t>
            </w:r>
            <w:r w:rsidRPr="00FD1AC7">
              <w:rPr>
                <w:rFonts w:ascii="Consolas" w:eastAsia="Times New Roman" w:hAnsi="Consolas" w:cs="Segoe UI"/>
                <w:color w:val="333333"/>
                <w:sz w:val="12"/>
                <w:szCs w:val="12"/>
              </w:rPr>
              <w:t>).write.format(</w:t>
            </w:r>
            <w:r w:rsidRPr="00FD1AC7">
              <w:rPr>
                <w:rFonts w:ascii="Consolas" w:eastAsia="Times New Roman" w:hAnsi="Consolas" w:cs="Segoe UI"/>
                <w:color w:val="183691"/>
                <w:sz w:val="12"/>
              </w:rPr>
              <w:t>"parquet"</w:t>
            </w:r>
            <w:r w:rsidRPr="00FD1AC7">
              <w:rPr>
                <w:rFonts w:ascii="Consolas" w:eastAsia="Times New Roman" w:hAnsi="Consolas" w:cs="Segoe UI"/>
                <w:color w:val="333333"/>
                <w:sz w:val="12"/>
                <w:szCs w:val="12"/>
              </w:rPr>
              <w:t>).save(</w:t>
            </w:r>
            <w:r w:rsidRPr="00FD1AC7">
              <w:rPr>
                <w:rFonts w:ascii="Consolas" w:eastAsia="Times New Roman" w:hAnsi="Consolas" w:cs="Segoe UI"/>
                <w:color w:val="183691"/>
                <w:sz w:val="12"/>
              </w:rPr>
              <w:t>"namesAndAges.parquet"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off:manual_load_options$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on:direct_sql$</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sqlDF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 FROM parquet.`examples/src/main/resources/users.parquet`"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off:direct_sql$</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runBasicParquetExample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on:basic_parquet_example$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Encoders for most common types are automatically provided by importing spark.implicits._</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roofErr w:type="gramStart"/>
            <w:r w:rsidRPr="00FD1AC7">
              <w:rPr>
                <w:rFonts w:ascii="Consolas" w:eastAsia="Times New Roman" w:hAnsi="Consolas" w:cs="Segoe UI"/>
                <w:color w:val="A71D5D"/>
                <w:sz w:val="12"/>
              </w:rPr>
              <w:t>import</w:t>
            </w:r>
            <w:proofErr w:type="gramEnd"/>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spark.implicits._</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w:t>
            </w:r>
            <w:r w:rsidRPr="00FD1AC7">
              <w:rPr>
                <w:rFonts w:ascii="Consolas" w:eastAsia="Times New Roman" w:hAnsi="Consolas" w:cs="Segoe UI"/>
                <w:color w:val="183691"/>
                <w:sz w:val="12"/>
              </w:rPr>
              <w:t>"examples/src/main/resources/people.json"</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DataFrames can be saved as Parquet files, maintaining the schema information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peopleDF.write.parquet(</w:t>
            </w:r>
            <w:r w:rsidRPr="00FD1AC7">
              <w:rPr>
                <w:rFonts w:ascii="Consolas" w:eastAsia="Times New Roman" w:hAnsi="Consolas" w:cs="Segoe UI"/>
                <w:color w:val="183691"/>
                <w:sz w:val="12"/>
              </w:rPr>
              <w:t>"people.parquet"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Read in the parquet file created above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Parquet files are self-describing so the schema is preserved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result of loading a Parquet file is also a DataFrame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parquetFileDF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spark.read.parquet(</w:t>
            </w:r>
            <w:r w:rsidRPr="00FD1AC7">
              <w:rPr>
                <w:rFonts w:ascii="Consolas" w:eastAsia="Times New Roman" w:hAnsi="Consolas" w:cs="Segoe UI"/>
                <w:color w:val="183691"/>
                <w:sz w:val="12"/>
              </w:rPr>
              <w:t>"people.parquet"</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Parquet files can also be used to create a temporary view and then used in SQL statements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parquetFileDF.createOrReplaceTempView(</w:t>
            </w:r>
            <w:r w:rsidRPr="00FD1AC7">
              <w:rPr>
                <w:rFonts w:ascii="Consolas" w:eastAsia="Times New Roman" w:hAnsi="Consolas" w:cs="Segoe UI"/>
                <w:color w:val="183691"/>
                <w:sz w:val="12"/>
              </w:rPr>
              <w:t>"parquetFile"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namesDF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name FROM parquetFile WHERE age BETWEEN 13 AND 19"</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namesDF.map(attributes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"Name: "</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attributes(</w:t>
            </w:r>
            <w:r w:rsidRPr="00FD1AC7">
              <w:rPr>
                <w:rFonts w:ascii="Consolas" w:eastAsia="Times New Roman" w:hAnsi="Consolas" w:cs="Segoe UI"/>
                <w:color w:val="0086B3"/>
                <w:sz w:val="12"/>
              </w:rPr>
              <w:t>0</w:t>
            </w:r>
            <w:r w:rsidRPr="00FD1AC7">
              <w:rPr>
                <w:rFonts w:ascii="Consolas" w:eastAsia="Times New Roman" w:hAnsi="Consolas" w:cs="Segoe UI"/>
                <w:color w:val="333333"/>
                <w:sz w:val="12"/>
                <w:szCs w:val="12"/>
              </w:rPr>
              <w:t>)).show()</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value|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|Name: Justin|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off:basic_parquet_example$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runParquetSchemaMergingExample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on:schema_merging$</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This is used to implicitly convert an RDD to a DataFrame.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roofErr w:type="gramStart"/>
            <w:r w:rsidRPr="00FD1AC7">
              <w:rPr>
                <w:rFonts w:ascii="Consolas" w:eastAsia="Times New Roman" w:hAnsi="Consolas" w:cs="Segoe UI"/>
                <w:color w:val="A71D5D"/>
                <w:sz w:val="12"/>
              </w:rPr>
              <w:t>import</w:t>
            </w:r>
            <w:proofErr w:type="gramEnd"/>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ED6A43"/>
                <w:sz w:val="12"/>
              </w:rPr>
              <w:t>spark.implicits._</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 a simple DataFrame, store into a partition directory</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squaresDF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r w:rsidRPr="00FD1AC7">
              <w:rPr>
                <w:rFonts w:ascii="Consolas" w:eastAsia="Times New Roman" w:hAnsi="Consolas" w:cs="Segoe UI"/>
                <w:color w:val="0086B3"/>
                <w:sz w:val="12"/>
              </w:rPr>
              <w:t>1</w:t>
            </w:r>
            <w:r w:rsidRPr="00FD1AC7">
              <w:rPr>
                <w:rFonts w:ascii="Consolas" w:eastAsia="Times New Roman" w:hAnsi="Consolas" w:cs="Segoe UI"/>
                <w:color w:val="333333"/>
                <w:sz w:val="12"/>
                <w:szCs w:val="12"/>
              </w:rPr>
              <w:t xml:space="preserve"> to </w:t>
            </w:r>
            <w:r w:rsidRPr="00FD1AC7">
              <w:rPr>
                <w:rFonts w:ascii="Consolas" w:eastAsia="Times New Roman" w:hAnsi="Consolas" w:cs="Segoe UI"/>
                <w:color w:val="0086B3"/>
                <w:sz w:val="12"/>
              </w:rPr>
              <w:t>5</w:t>
            </w:r>
            <w:r w:rsidRPr="00FD1AC7">
              <w:rPr>
                <w:rFonts w:ascii="Consolas" w:eastAsia="Times New Roman" w:hAnsi="Consolas" w:cs="Segoe UI"/>
                <w:color w:val="333333"/>
                <w:sz w:val="12"/>
                <w:szCs w:val="12"/>
              </w:rPr>
              <w:t xml:space="preserve">).map(i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(i,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i)).toDF(</w:t>
            </w:r>
            <w:r w:rsidRPr="00FD1AC7">
              <w:rPr>
                <w:rFonts w:ascii="Consolas" w:eastAsia="Times New Roman" w:hAnsi="Consolas" w:cs="Segoe UI"/>
                <w:color w:val="183691"/>
                <w:sz w:val="12"/>
              </w:rPr>
              <w:t>"value"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"square"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squaresDF.write.parquet(</w:t>
            </w:r>
            <w:r w:rsidRPr="00FD1AC7">
              <w:rPr>
                <w:rFonts w:ascii="Consolas" w:eastAsia="Times New Roman" w:hAnsi="Consolas" w:cs="Segoe UI"/>
                <w:color w:val="183691"/>
                <w:sz w:val="12"/>
              </w:rPr>
              <w:t>"data/test_table/key=1"</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 another DataFrame in a new partition directory,</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adding a new column and dropping an existing column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cubesDF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r w:rsidRPr="00FD1AC7">
              <w:rPr>
                <w:rFonts w:ascii="Consolas" w:eastAsia="Times New Roman" w:hAnsi="Consolas" w:cs="Segoe UI"/>
                <w:color w:val="0086B3"/>
                <w:sz w:val="12"/>
              </w:rPr>
              <w:t>6</w:t>
            </w:r>
            <w:r w:rsidRPr="00FD1AC7">
              <w:rPr>
                <w:rFonts w:ascii="Consolas" w:eastAsia="Times New Roman" w:hAnsi="Consolas" w:cs="Segoe UI"/>
                <w:color w:val="333333"/>
                <w:sz w:val="12"/>
                <w:szCs w:val="12"/>
              </w:rPr>
              <w:t xml:space="preserve"> to </w:t>
            </w:r>
            <w:r w:rsidRPr="00FD1AC7">
              <w:rPr>
                <w:rFonts w:ascii="Consolas" w:eastAsia="Times New Roman" w:hAnsi="Consolas" w:cs="Segoe UI"/>
                <w:color w:val="0086B3"/>
                <w:sz w:val="12"/>
              </w:rPr>
              <w:t>10</w:t>
            </w:r>
            <w:r w:rsidRPr="00FD1AC7">
              <w:rPr>
                <w:rFonts w:ascii="Consolas" w:eastAsia="Times New Roman" w:hAnsi="Consolas" w:cs="Segoe UI"/>
                <w:color w:val="333333"/>
                <w:sz w:val="12"/>
                <w:szCs w:val="12"/>
              </w:rPr>
              <w:t xml:space="preserve">).map(i </w:t>
            </w:r>
            <w:r w:rsidRPr="00FD1AC7">
              <w:rPr>
                <w:rFonts w:ascii="Consolas" w:eastAsia="Times New Roman" w:hAnsi="Consolas" w:cs="Segoe UI"/>
                <w:color w:val="A71D5D"/>
                <w:sz w:val="12"/>
              </w:rPr>
              <w:t>=&gt;</w:t>
            </w:r>
            <w:r w:rsidRPr="00FD1AC7">
              <w:rPr>
                <w:rFonts w:ascii="Consolas" w:eastAsia="Times New Roman" w:hAnsi="Consolas" w:cs="Segoe UI"/>
                <w:color w:val="333333"/>
                <w:sz w:val="12"/>
                <w:szCs w:val="12"/>
              </w:rPr>
              <w:t xml:space="preserve"> (i,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i)).toDF(</w:t>
            </w:r>
            <w:r w:rsidRPr="00FD1AC7">
              <w:rPr>
                <w:rFonts w:ascii="Consolas" w:eastAsia="Times New Roman" w:hAnsi="Consolas" w:cs="Segoe UI"/>
                <w:color w:val="183691"/>
                <w:sz w:val="12"/>
              </w:rPr>
              <w:t>"value"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"cube"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cubesDF.write.parquet(</w:t>
            </w:r>
            <w:r w:rsidRPr="00FD1AC7">
              <w:rPr>
                <w:rFonts w:ascii="Consolas" w:eastAsia="Times New Roman" w:hAnsi="Consolas" w:cs="Segoe UI"/>
                <w:color w:val="183691"/>
                <w:sz w:val="12"/>
              </w:rPr>
              <w:t>"data/test_table/key=2"</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Read the partitioned table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mergedDF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spark.read.option(</w:t>
            </w:r>
            <w:r w:rsidRPr="00FD1AC7">
              <w:rPr>
                <w:rFonts w:ascii="Consolas" w:eastAsia="Times New Roman" w:hAnsi="Consolas" w:cs="Segoe UI"/>
                <w:color w:val="183691"/>
                <w:sz w:val="12"/>
              </w:rPr>
              <w:t>"mergeSchema"</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"true"</w:t>
            </w:r>
            <w:r w:rsidRPr="00FD1AC7">
              <w:rPr>
                <w:rFonts w:ascii="Consolas" w:eastAsia="Times New Roman" w:hAnsi="Consolas" w:cs="Segoe UI"/>
                <w:color w:val="333333"/>
                <w:sz w:val="12"/>
                <w:szCs w:val="12"/>
              </w:rPr>
              <w:t>).parquet(</w:t>
            </w:r>
            <w:r w:rsidRPr="00FD1AC7">
              <w:rPr>
                <w:rFonts w:ascii="Consolas" w:eastAsia="Times New Roman" w:hAnsi="Consolas" w:cs="Segoe UI"/>
                <w:color w:val="183691"/>
                <w:sz w:val="12"/>
              </w:rPr>
              <w:t>"data/test_table"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mergedDF.printSchema()</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final schema consists of all 3 columns in the Parquet files together</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with the partitioning column appeared in the partition directory paths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root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value: int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square: int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cube: int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key: int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off:schema_merging$</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runJsonDatasetExample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on:json_dataset$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 JSON dataset is pointed to by path.</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path can be either a single text file or a directory storing text files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path</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"examples/src/main/resources/people.json"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peopleDF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spark.read.json(path)</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The inferred schema can be visualized using the printSchema() method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peopleDF.printSchema()</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root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age: long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name: string (nullable = true)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Creates a temporary view using the DataFrame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peopleDF.createOrReplaceTempView(</w:t>
            </w:r>
            <w:r w:rsidRPr="00FD1AC7">
              <w:rPr>
                <w:rFonts w:ascii="Consolas" w:eastAsia="Times New Roman" w:hAnsi="Consolas" w:cs="Segoe UI"/>
                <w:color w:val="183691"/>
                <w:sz w:val="12"/>
              </w:rPr>
              <w:t>"people"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SQL statements can be run by using the sql methods provided by spark</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teenagerNamesDF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spark.sql(</w:t>
            </w:r>
            <w:r w:rsidRPr="00FD1AC7">
              <w:rPr>
                <w:rFonts w:ascii="Consolas" w:eastAsia="Times New Roman" w:hAnsi="Consolas" w:cs="Segoe UI"/>
                <w:color w:val="183691"/>
                <w:sz w:val="12"/>
              </w:rPr>
              <w:t>"SELECT name FROM people WHERE age BETWEEN 13 AND 19"</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teenagerNamesDF.show()</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name|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|Justin|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Alternatively, a DataFrame can be created for a JSON dataset represented by</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an RDD[String] storing one JSON object per string</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otherPeopleRDD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spark.sparkContext.makeRDD(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"""{"name":"Yin","address":{"city":"Columbus","state":"Ohio"}}"""</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0086B3"/>
                <w:sz w:val="12"/>
              </w:rPr>
              <w:t>Nil</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otherPeople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spark.read.json(otherPeopleRDD)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otherPeople.show()</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        address|name|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|[Columbus,Ohio]| Yin|</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off:json_dataset$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private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def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runJdbcDatasetExample</w:t>
            </w:r>
            <w:r w:rsidRPr="00FD1AC7">
              <w:rPr>
                <w:rFonts w:ascii="Consolas" w:eastAsia="Times New Roman" w:hAnsi="Consolas" w:cs="Segoe UI"/>
                <w:color w:val="333333"/>
                <w:sz w:val="12"/>
                <w:szCs w:val="12"/>
              </w:rPr>
              <w:t>(</w:t>
            </w:r>
            <w:r w:rsidRPr="00FD1AC7">
              <w:rPr>
                <w:rFonts w:ascii="Consolas" w:eastAsia="Times New Roman" w:hAnsi="Consolas" w:cs="Segoe UI"/>
                <w:color w:val="ED6A43"/>
                <w:sz w:val="12"/>
              </w:rPr>
              <w:t>spark</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SparkSession</w:t>
            </w:r>
            <w:r w:rsidRPr="00FD1AC7">
              <w:rPr>
                <w:rFonts w:ascii="Consolas" w:eastAsia="Times New Roman" w:hAnsi="Consolas" w:cs="Segoe UI"/>
                <w:color w:val="333333"/>
                <w:sz w:val="12"/>
                <w:szCs w:val="12"/>
              </w:rPr>
              <w:t>)</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Unit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on:jdbc_dataset$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Note: JDBC loading and saving can be achieved via either the load/save or jdbc methods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Loading data from a JDBC source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jdbcDF</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.format(</w:t>
            </w:r>
            <w:r w:rsidRPr="00FD1AC7">
              <w:rPr>
                <w:rFonts w:ascii="Consolas" w:eastAsia="Times New Roman" w:hAnsi="Consolas" w:cs="Segoe UI"/>
                <w:color w:val="183691"/>
                <w:sz w:val="12"/>
              </w:rPr>
              <w:t>"jdbc"</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"url"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"dbtable"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.load()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connectionProperties</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new</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Properties</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connectionProperties.put(</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connectionProperties.put(</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val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795DA3"/>
                <w:sz w:val="12"/>
              </w:rPr>
              <w:t>jdbcDF2</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A71D5D"/>
                <w:sz w:val="12"/>
              </w:rPr>
              <w:t>=</w:t>
            </w:r>
            <w:r w:rsidRPr="00FD1AC7">
              <w:rPr>
                <w:rFonts w:ascii="Consolas" w:eastAsia="Times New Roman" w:hAnsi="Consolas" w:cs="Segoe UI"/>
                <w:color w:val="333333"/>
                <w:sz w:val="12"/>
                <w:szCs w:val="12"/>
              </w:rPr>
              <w:t xml:space="preserve"> spark.read</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 connectionProperties)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Saving data to a JDBC source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jdbcDF.write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.format(</w:t>
            </w:r>
            <w:r w:rsidRPr="00FD1AC7">
              <w:rPr>
                <w:rFonts w:ascii="Consolas" w:eastAsia="Times New Roman" w:hAnsi="Consolas" w:cs="Segoe UI"/>
                <w:color w:val="183691"/>
                <w:sz w:val="12"/>
              </w:rPr>
              <w:t>"jdbc"</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"url"</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"dbtable"</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"user"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"username"</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.option(</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"password"</w:t>
            </w:r>
            <w:r w:rsidRPr="00FD1AC7">
              <w:rPr>
                <w:rFonts w:ascii="Consolas" w:eastAsia="Times New Roman" w:hAnsi="Consolas" w:cs="Segoe UI"/>
                <w:color w:val="333333"/>
                <w:sz w:val="12"/>
                <w:szCs w:val="12"/>
              </w:rPr>
              <w: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.save()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jdbcDF2.write</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.jdbc(</w:t>
            </w:r>
            <w:r w:rsidRPr="00FD1AC7">
              <w:rPr>
                <w:rFonts w:ascii="Consolas" w:eastAsia="Times New Roman" w:hAnsi="Consolas" w:cs="Segoe UI"/>
                <w:color w:val="183691"/>
                <w:sz w:val="12"/>
              </w:rPr>
              <w:t>"jdbc:postgresql:dbserver"</w:t>
            </w: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183691"/>
                <w:sz w:val="12"/>
              </w:rPr>
              <w:t>"schema.tablename"</w:t>
            </w:r>
            <w:r w:rsidRPr="00FD1AC7">
              <w:rPr>
                <w:rFonts w:ascii="Consolas" w:eastAsia="Times New Roman" w:hAnsi="Consolas" w:cs="Segoe UI"/>
                <w:color w:val="333333"/>
                <w:sz w:val="12"/>
                <w:szCs w:val="12"/>
              </w:rPr>
              <w:t>, connectionProperties)</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r w:rsidRPr="00FD1AC7">
              <w:rPr>
                <w:rFonts w:ascii="Consolas" w:eastAsia="Times New Roman" w:hAnsi="Consolas" w:cs="Segoe UI"/>
                <w:color w:val="969896"/>
                <w:sz w:val="12"/>
              </w:rPr>
              <w:t>// $example off:jdbc_dataset$</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 xml:space="preserve">  }</w:t>
            </w:r>
          </w:p>
        </w:tc>
      </w:tr>
      <w:tr w:rsidR="00233718" w:rsidRPr="00FD1AC7" w:rsidTr="00556877">
        <w:tc>
          <w:tcPr>
            <w:tcW w:w="502" w:type="dxa"/>
            <w:shd w:val="clear" w:color="auto" w:fill="FFFFFF"/>
            <w:noWrap/>
            <w:tcMar>
              <w:top w:w="0" w:type="dxa"/>
              <w:left w:w="100" w:type="dxa"/>
              <w:bottom w:w="0" w:type="dxa"/>
              <w:right w:w="100" w:type="dxa"/>
            </w:tcMar>
            <w:hideMark/>
          </w:tcPr>
          <w:p w:rsidR="00233718" w:rsidRPr="00FD1AC7" w:rsidRDefault="00233718" w:rsidP="00556877">
            <w:pPr>
              <w:widowControl/>
              <w:spacing w:after="0" w:line="200" w:lineRule="atLeast"/>
              <w:jc w:val="right"/>
              <w:rPr>
                <w:rFonts w:ascii="Consolas" w:eastAsia="Times New Roman" w:hAnsi="Consolas" w:cs="Segoe UI"/>
                <w:color w:val="333333"/>
                <w:sz w:val="12"/>
                <w:szCs w:val="12"/>
              </w:rPr>
            </w:pPr>
          </w:p>
        </w:tc>
        <w:tc>
          <w:tcPr>
            <w:tcW w:w="0" w:type="auto"/>
            <w:shd w:val="clear" w:color="auto" w:fill="FFFFFF"/>
            <w:tcMar>
              <w:top w:w="0" w:type="dxa"/>
              <w:left w:w="100" w:type="dxa"/>
              <w:bottom w:w="0" w:type="dxa"/>
              <w:right w:w="100" w:type="dxa"/>
            </w:tcMar>
            <w:hideMark/>
          </w:tcPr>
          <w:p w:rsidR="00233718" w:rsidRPr="00FD1AC7" w:rsidRDefault="00233718" w:rsidP="00556877">
            <w:pPr>
              <w:widowControl/>
              <w:spacing w:after="0" w:line="200" w:lineRule="atLeast"/>
              <w:rPr>
                <w:rFonts w:ascii="Consolas" w:eastAsia="Times New Roman" w:hAnsi="Consolas" w:cs="Segoe UI"/>
                <w:color w:val="333333"/>
                <w:sz w:val="12"/>
                <w:szCs w:val="12"/>
              </w:rPr>
            </w:pPr>
            <w:r w:rsidRPr="00FD1AC7">
              <w:rPr>
                <w:rFonts w:ascii="Consolas" w:eastAsia="Times New Roman" w:hAnsi="Consolas" w:cs="Segoe UI"/>
                <w:color w:val="333333"/>
                <w:sz w:val="12"/>
                <w:szCs w:val="12"/>
              </w:rPr>
              <w:t>}</w:t>
            </w:r>
          </w:p>
        </w:tc>
      </w:tr>
    </w:tbl>
    <w:p w:rsidR="000368C2" w:rsidRPr="0015190C" w:rsidRDefault="00CC316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25" w:name="_Toc474089336"/>
      <w:r w:rsidRPr="0015190C">
        <w:rPr>
          <w:rFonts w:ascii="Times New Roman" w:eastAsia="Times New Roman" w:hAnsi="Times New Roman" w:cs="Times New Roman"/>
          <w:sz w:val="20"/>
          <w:szCs w:val="20"/>
        </w:rPr>
        <w:t>What file systems does Spark support?</w:t>
      </w:r>
      <w:bookmarkEnd w:id="925"/>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Hadoop Distributed File System (HDFS)</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Local File system</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•Amazon S3</w:t>
      </w:r>
    </w:p>
    <w:p w:rsidR="000368C2" w:rsidRPr="0015190C" w:rsidRDefault="00B56480" w:rsidP="0015190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26" w:name="_Toc474089337"/>
      <w:r w:rsidRPr="0015190C">
        <w:rPr>
          <w:rFonts w:ascii="Times New Roman" w:eastAsia="Times New Roman" w:hAnsi="Times New Roman" w:cs="Times New Roman"/>
          <w:sz w:val="20"/>
          <w:szCs w:val="20"/>
        </w:rPr>
        <w:lastRenderedPageBreak/>
        <w:t>Will spark replace MapReduce</w:t>
      </w:r>
      <w:r w:rsidR="00CC3160" w:rsidRPr="0015190C">
        <w:rPr>
          <w:rFonts w:ascii="Times New Roman" w:eastAsia="Times New Roman" w:hAnsi="Times New Roman" w:cs="Times New Roman"/>
          <w:sz w:val="20"/>
          <w:szCs w:val="20"/>
        </w:rPr>
        <w:t>?</w:t>
      </w:r>
      <w:bookmarkEnd w:id="926"/>
    </w:p>
    <w:p w:rsidR="000368C2" w:rsidRPr="00FD7A1A" w:rsidRDefault="00B56480" w:rsidP="00A121BB">
      <w:pPr>
        <w:pStyle w:val="normal0"/>
        <w:ind w:left="720"/>
        <w:rPr>
          <w:sz w:val="20"/>
          <w:szCs w:val="20"/>
        </w:rPr>
      </w:pPr>
      <w:r w:rsidRPr="00FD7A1A">
        <w:rPr>
          <w:rFonts w:ascii="Times New Roman" w:eastAsia="Times New Roman" w:hAnsi="Times New Roman" w:cs="Times New Roman"/>
          <w:sz w:val="20"/>
          <w:szCs w:val="20"/>
        </w:rPr>
        <w:t>No</w:t>
      </w:r>
      <w:ins w:id="927" w:author="chotta-safe" w:date="2017-03-05T14:00:00Z">
        <w:r w:rsidR="005A0F11">
          <w:rPr>
            <w:rFonts w:ascii="Times New Roman" w:eastAsia="Times New Roman" w:hAnsi="Times New Roman" w:cs="Times New Roman"/>
            <w:sz w:val="20"/>
            <w:szCs w:val="20"/>
          </w:rPr>
          <w:t>t</w:t>
        </w:r>
      </w:ins>
      <w:r w:rsidR="00EB519F" w:rsidRPr="00FD7A1A">
        <w:rPr>
          <w:rFonts w:ascii="Times New Roman" w:eastAsia="Times New Roman" w:hAnsi="Times New Roman" w:cs="Times New Roman"/>
          <w:sz w:val="20"/>
          <w:szCs w:val="20"/>
        </w:rPr>
        <w:t xml:space="preserve"> for now</w:t>
      </w:r>
      <w:r w:rsidR="00CC3160" w:rsidRPr="00FD7A1A">
        <w:rPr>
          <w:rFonts w:ascii="Times New Roman" w:eastAsia="Times New Roman" w:hAnsi="Times New Roman" w:cs="Times New Roman"/>
          <w:sz w:val="20"/>
          <w:szCs w:val="20"/>
        </w:rPr>
        <w:t>,</w:t>
      </w:r>
      <w:ins w:id="928" w:author="chotta-safe" w:date="2017-03-05T14:00:00Z">
        <w:r w:rsidR="005A0F11">
          <w:rPr>
            <w:rFonts w:ascii="Times New Roman" w:eastAsia="Times New Roman" w:hAnsi="Times New Roman" w:cs="Times New Roman"/>
            <w:sz w:val="20"/>
            <w:szCs w:val="20"/>
          </w:rPr>
          <w:t xml:space="preserve"> as</w:t>
        </w:r>
      </w:ins>
      <w:r w:rsidR="00CC3160" w:rsidRPr="00FD7A1A">
        <w:rPr>
          <w:rFonts w:ascii="Times New Roman" w:eastAsia="Times New Roman" w:hAnsi="Times New Roman" w:cs="Times New Roman"/>
          <w:sz w:val="20"/>
          <w:szCs w:val="20"/>
        </w:rPr>
        <w:t xml:space="preserve"> MapReduce is used by many big da</w:t>
      </w:r>
      <w:r w:rsidRPr="00FD7A1A">
        <w:rPr>
          <w:rFonts w:ascii="Times New Roman" w:eastAsia="Times New Roman" w:hAnsi="Times New Roman" w:cs="Times New Roman"/>
          <w:sz w:val="20"/>
          <w:szCs w:val="20"/>
        </w:rPr>
        <w:t>ta tools including Spark</w:t>
      </w:r>
      <w:r w:rsidR="00CC3160" w:rsidRPr="00FD7A1A">
        <w:rPr>
          <w:rFonts w:ascii="Times New Roman" w:eastAsia="Times New Roman" w:hAnsi="Times New Roman" w:cs="Times New Roman"/>
          <w:sz w:val="20"/>
          <w:szCs w:val="20"/>
        </w:rPr>
        <w:t xml:space="preserve">. It is extremely relevant to use MapReduce when the data grows bigger. </w:t>
      </w:r>
      <w:r w:rsidRPr="00FD7A1A">
        <w:rPr>
          <w:rFonts w:ascii="Times New Roman" w:eastAsia="Times New Roman" w:hAnsi="Times New Roman" w:cs="Times New Roman"/>
          <w:sz w:val="20"/>
          <w:szCs w:val="20"/>
        </w:rPr>
        <w:t>T</w:t>
      </w:r>
      <w:r w:rsidR="00CC3160" w:rsidRPr="00FD7A1A">
        <w:rPr>
          <w:rFonts w:ascii="Times New Roman" w:eastAsia="Times New Roman" w:hAnsi="Times New Roman" w:cs="Times New Roman"/>
          <w:sz w:val="20"/>
          <w:szCs w:val="20"/>
        </w:rPr>
        <w:t>ools like Pig and Hive convert their queries into MapReduce phases to optimize them better. </w:t>
      </w:r>
      <w:r w:rsidRPr="00FD7A1A">
        <w:rPr>
          <w:rFonts w:ascii="Times New Roman" w:eastAsia="Times New Roman" w:hAnsi="Times New Roman" w:cs="Times New Roman"/>
          <w:sz w:val="20"/>
          <w:szCs w:val="20"/>
        </w:rPr>
        <w:t>Hive can we used via Tez engine or Impala.</w:t>
      </w:r>
    </w:p>
    <w:p w:rsidR="000368C2" w:rsidRPr="00900F1B" w:rsidRDefault="00CC3160"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29" w:name="_Toc474089338"/>
      <w:r w:rsidRPr="00900F1B">
        <w:rPr>
          <w:rFonts w:ascii="Times New Roman" w:eastAsia="Times New Roman" w:hAnsi="Times New Roman" w:cs="Times New Roman"/>
          <w:sz w:val="20"/>
          <w:szCs w:val="20"/>
        </w:rPr>
        <w:t>What is Spark Executor?</w:t>
      </w:r>
      <w:bookmarkEnd w:id="929"/>
    </w:p>
    <w:p w:rsidR="00A121BB" w:rsidRPr="00FD7A1A" w:rsidRDefault="00A121BB" w:rsidP="00FC68BE">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executors are worker processes responsible for running the individual tasks in a given Spark job. Executors are launched once at the beginning of a Spark application and typically run for the entire lifetime of an application. Executors have two roles. First, they run the tasks that make up the application and return results to the driver. Second, they provide in-memory storage for RDDs that are cached by user programs.</w:t>
      </w:r>
    </w:p>
    <w:p w:rsidR="000368C2" w:rsidRPr="00900F1B" w:rsidRDefault="00CC3160"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30" w:name="_Toc474089339"/>
      <w:r w:rsidRPr="00900F1B">
        <w:rPr>
          <w:rFonts w:ascii="Times New Roman" w:eastAsia="Times New Roman" w:hAnsi="Times New Roman" w:cs="Times New Roman"/>
          <w:sz w:val="20"/>
          <w:szCs w:val="20"/>
        </w:rPr>
        <w:t>Name the different types of Cluster Managers in Spark.</w:t>
      </w:r>
      <w:bookmarkEnd w:id="930"/>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The Spark framework supports three major types of Cluster Managers:</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Standalone: a basic manager to set up a cluster</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xml:space="preserve">• Apache Mesos: generalized/commonly-used cluster </w:t>
      </w:r>
      <w:proofErr w:type="gramStart"/>
      <w:r w:rsidRPr="00FD7A1A">
        <w:rPr>
          <w:rFonts w:ascii="Times New Roman" w:eastAsia="Times New Roman" w:hAnsi="Times New Roman" w:cs="Times New Roman"/>
          <w:sz w:val="20"/>
          <w:szCs w:val="20"/>
        </w:rPr>
        <w:t>manager,</w:t>
      </w:r>
      <w:proofErr w:type="gramEnd"/>
      <w:r w:rsidRPr="00FD7A1A">
        <w:rPr>
          <w:rFonts w:ascii="Times New Roman" w:eastAsia="Times New Roman" w:hAnsi="Times New Roman" w:cs="Times New Roman"/>
          <w:sz w:val="20"/>
          <w:szCs w:val="20"/>
        </w:rPr>
        <w:t xml:space="preserve"> also runs Hadoop MapReduce and other applications</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Yarn: responsible for resource management in Hadoop </w:t>
      </w:r>
    </w:p>
    <w:p w:rsidR="000368C2" w:rsidRPr="00900F1B" w:rsidRDefault="00CC3160"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31" w:name="_Toc474089340"/>
      <w:r w:rsidRPr="00900F1B">
        <w:rPr>
          <w:rFonts w:ascii="Times New Roman" w:eastAsia="Times New Roman" w:hAnsi="Times New Roman" w:cs="Times New Roman"/>
          <w:sz w:val="20"/>
          <w:szCs w:val="20"/>
        </w:rPr>
        <w:t xml:space="preserve">How </w:t>
      </w:r>
      <w:r w:rsidR="00900F1B">
        <w:rPr>
          <w:rFonts w:ascii="Times New Roman" w:eastAsia="Times New Roman" w:hAnsi="Times New Roman" w:cs="Times New Roman"/>
          <w:sz w:val="20"/>
          <w:szCs w:val="20"/>
        </w:rPr>
        <w:t xml:space="preserve">many ways we can </w:t>
      </w:r>
      <w:r w:rsidRPr="00900F1B">
        <w:rPr>
          <w:rFonts w:ascii="Times New Roman" w:eastAsia="Times New Roman" w:hAnsi="Times New Roman" w:cs="Times New Roman"/>
          <w:sz w:val="20"/>
          <w:szCs w:val="20"/>
        </w:rPr>
        <w:t>create RDD</w:t>
      </w:r>
      <w:ins w:id="932" w:author="chotta-safe" w:date="2017-03-05T14:16:00Z">
        <w:r w:rsidR="00617544">
          <w:rPr>
            <w:rFonts w:ascii="Times New Roman" w:eastAsia="Times New Roman" w:hAnsi="Times New Roman" w:cs="Times New Roman"/>
            <w:sz w:val="20"/>
            <w:szCs w:val="20"/>
          </w:rPr>
          <w:t>s</w:t>
        </w:r>
      </w:ins>
      <w:r w:rsidR="00900F1B">
        <w:rPr>
          <w:rFonts w:ascii="Times New Roman" w:eastAsia="Times New Roman" w:hAnsi="Times New Roman" w:cs="Times New Roman"/>
          <w:sz w:val="20"/>
          <w:szCs w:val="20"/>
        </w:rPr>
        <w:t>, show example</w:t>
      </w:r>
      <w:r w:rsidRPr="00900F1B">
        <w:rPr>
          <w:rFonts w:ascii="Times New Roman" w:eastAsia="Times New Roman" w:hAnsi="Times New Roman" w:cs="Times New Roman"/>
          <w:sz w:val="20"/>
          <w:szCs w:val="20"/>
        </w:rPr>
        <w:t>?</w:t>
      </w:r>
      <w:bookmarkEnd w:id="931"/>
    </w:p>
    <w:p w:rsidR="000368C2" w:rsidRPr="00FD7A1A" w:rsidRDefault="00CC3160" w:rsidP="00A121BB">
      <w:pPr>
        <w:pStyle w:val="normal0"/>
        <w:ind w:firstLine="720"/>
        <w:rPr>
          <w:sz w:val="20"/>
          <w:szCs w:val="20"/>
        </w:rPr>
      </w:pPr>
      <w:r w:rsidRPr="00FD7A1A">
        <w:rPr>
          <w:rFonts w:ascii="Times New Roman" w:eastAsia="Times New Roman" w:hAnsi="Times New Roman" w:cs="Times New Roman"/>
          <w:sz w:val="20"/>
          <w:szCs w:val="20"/>
        </w:rPr>
        <w:t>Spark provides two methods to create RDD:</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By parallelizing a collection in your Driver program. This makes use of SparkContext’s ‘parallelize’ method</w:t>
      </w:r>
    </w:p>
    <w:p w:rsidR="000368C2" w:rsidRPr="00FD7A1A" w:rsidRDefault="00CC3160" w:rsidP="00A121BB">
      <w:pPr>
        <w:pStyle w:val="normal0"/>
        <w:ind w:left="720"/>
        <w:rPr>
          <w:sz w:val="20"/>
          <w:szCs w:val="20"/>
        </w:rPr>
      </w:pPr>
      <w:proofErr w:type="gramStart"/>
      <w:r w:rsidRPr="00FD7A1A">
        <w:rPr>
          <w:rFonts w:ascii="Times New Roman" w:eastAsia="Times New Roman" w:hAnsi="Times New Roman" w:cs="Times New Roman"/>
          <w:sz w:val="20"/>
          <w:szCs w:val="20"/>
        </w:rPr>
        <w:t>val</w:t>
      </w:r>
      <w:proofErr w:type="gramEnd"/>
      <w:r w:rsidRPr="00FD7A1A">
        <w:rPr>
          <w:rFonts w:ascii="Times New Roman" w:eastAsia="Times New Roman" w:hAnsi="Times New Roman" w:cs="Times New Roman"/>
          <w:sz w:val="20"/>
          <w:szCs w:val="20"/>
        </w:rPr>
        <w:t xml:space="preserve"> IntellipaatData = Array(2,4,6,8,10)</w:t>
      </w:r>
    </w:p>
    <w:p w:rsidR="000368C2" w:rsidRPr="00FD7A1A" w:rsidRDefault="00CC3160" w:rsidP="00A121BB">
      <w:pPr>
        <w:pStyle w:val="normal0"/>
        <w:ind w:left="720"/>
        <w:rPr>
          <w:sz w:val="20"/>
          <w:szCs w:val="20"/>
        </w:rPr>
      </w:pPr>
      <w:proofErr w:type="gramStart"/>
      <w:r w:rsidRPr="00FD7A1A">
        <w:rPr>
          <w:rFonts w:ascii="Times New Roman" w:eastAsia="Times New Roman" w:hAnsi="Times New Roman" w:cs="Times New Roman"/>
          <w:sz w:val="20"/>
          <w:szCs w:val="20"/>
        </w:rPr>
        <w:t>val</w:t>
      </w:r>
      <w:proofErr w:type="gramEnd"/>
      <w:r w:rsidRPr="00FD7A1A">
        <w:rPr>
          <w:rFonts w:ascii="Times New Roman" w:eastAsia="Times New Roman" w:hAnsi="Times New Roman" w:cs="Times New Roman"/>
          <w:sz w:val="20"/>
          <w:szCs w:val="20"/>
        </w:rPr>
        <w:t xml:space="preserve"> distIntellipaatData = sc.parallelize(IntellipaatData)</w:t>
      </w:r>
    </w:p>
    <w:p w:rsidR="000368C2" w:rsidRPr="00FD7A1A" w:rsidRDefault="00CC3160" w:rsidP="00A121BB">
      <w:pPr>
        <w:pStyle w:val="normal0"/>
        <w:ind w:left="720"/>
        <w:rPr>
          <w:sz w:val="20"/>
          <w:szCs w:val="20"/>
        </w:rPr>
      </w:pPr>
      <w:r w:rsidRPr="00FD7A1A">
        <w:rPr>
          <w:rFonts w:ascii="Times New Roman" w:eastAsia="Times New Roman" w:hAnsi="Times New Roman" w:cs="Times New Roman"/>
          <w:sz w:val="20"/>
          <w:szCs w:val="20"/>
        </w:rPr>
        <w:t>• By loading an external dataset from external storage like HDFS, HBase, shared file system</w:t>
      </w:r>
    </w:p>
    <w:p w:rsidR="008300B1" w:rsidRPr="00900F1B" w:rsidRDefault="008300B1"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933" w:name="_Toc474089341"/>
      <w:r w:rsidRPr="00900F1B">
        <w:rPr>
          <w:rFonts w:ascii="Times New Roman" w:eastAsia="Times New Roman" w:hAnsi="Times New Roman" w:cs="Times New Roman"/>
          <w:sz w:val="20"/>
          <w:szCs w:val="20"/>
        </w:rPr>
        <w:t xml:space="preserve">How do you flatten rows in Spark? Explain with example. </w:t>
      </w:r>
      <w:hyperlink r:id="rId123" w:history="1">
        <w:r w:rsidRPr="00113F57">
          <w:rPr>
            <w:rFonts w:ascii="Times New Roman" w:eastAsia="Times New Roman" w:hAnsi="Times New Roman" w:cs="Times New Roman"/>
            <w:sz w:val="20"/>
            <w:szCs w:val="20"/>
          </w:rPr>
          <w:t>Ref</w:t>
        </w:r>
        <w:bookmarkEnd w:id="933"/>
      </w:hyperlink>
    </w:p>
    <w:p w:rsidR="008300B1" w:rsidRPr="00FD7A1A" w:rsidRDefault="008300B1" w:rsidP="001566E9">
      <w:pPr>
        <w:pStyle w:val="NormalWeb"/>
        <w:shd w:val="clear" w:color="auto" w:fill="FFFFFF"/>
        <w:spacing w:before="0" w:beforeAutospacing="0" w:after="0" w:afterAutospacing="0"/>
        <w:ind w:left="720"/>
        <w:rPr>
          <w:color w:val="242729"/>
          <w:sz w:val="20"/>
          <w:szCs w:val="20"/>
        </w:rPr>
      </w:pPr>
      <w:r w:rsidRPr="00FD7A1A">
        <w:rPr>
          <w:color w:val="242729"/>
          <w:sz w:val="20"/>
          <w:szCs w:val="20"/>
        </w:rPr>
        <w:t>You can use</w:t>
      </w:r>
      <w:r w:rsidRPr="00FD7A1A">
        <w:rPr>
          <w:rStyle w:val="apple-converted-space"/>
          <w:color w:val="242729"/>
          <w:sz w:val="20"/>
          <w:szCs w:val="20"/>
        </w:rPr>
        <w:t xml:space="preserve"> scala </w:t>
      </w:r>
      <w:r w:rsidRPr="00617544">
        <w:rPr>
          <w:rStyle w:val="HTMLCode"/>
          <w:color w:val="242729"/>
          <w:bdr w:val="none" w:sz="0" w:space="0" w:color="auto" w:frame="1"/>
          <w:shd w:val="clear" w:color="auto" w:fill="EFF0F1"/>
        </w:rPr>
        <w:t>explode</w:t>
      </w:r>
      <w:r w:rsidRPr="00FD7A1A">
        <w:rPr>
          <w:rStyle w:val="apple-converted-space"/>
          <w:color w:val="242729"/>
          <w:sz w:val="20"/>
          <w:szCs w:val="20"/>
        </w:rPr>
        <w:t> </w:t>
      </w:r>
      <w:r w:rsidRPr="00FD7A1A">
        <w:rPr>
          <w:color w:val="242729"/>
          <w:sz w:val="20"/>
          <w:szCs w:val="20"/>
        </w:rPr>
        <w:t>function:</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934" w:author="chotta-safe" w:date="2017-03-05T14:12:00Z">
            <w:rPr>
              <w:rStyle w:val="pln"/>
              <w:rFonts w:ascii="Times New Roman" w:hAnsi="Times New Roman" w:cs="Times New Roman"/>
              <w:color w:val="303336"/>
              <w:bdr w:val="none" w:sz="0" w:space="0" w:color="auto" w:frame="1"/>
              <w:shd w:val="clear" w:color="auto" w:fill="EFF0F1"/>
            </w:rPr>
          </w:rPrChange>
        </w:rPr>
      </w:pPr>
      <w:proofErr w:type="gramStart"/>
      <w:r w:rsidRPr="00617544">
        <w:rPr>
          <w:rStyle w:val="kwd"/>
          <w:color w:val="101094"/>
          <w:bdr w:val="none" w:sz="0" w:space="0" w:color="auto" w:frame="1"/>
          <w:shd w:val="clear" w:color="auto" w:fill="EFF0F1"/>
          <w:rPrChange w:id="935" w:author="chotta-safe" w:date="2017-03-05T14:12:00Z">
            <w:rPr>
              <w:rStyle w:val="kwd"/>
              <w:rFonts w:ascii="Times New Roman" w:hAnsi="Times New Roman" w:cs="Times New Roman"/>
              <w:color w:val="101094"/>
              <w:bdr w:val="none" w:sz="0" w:space="0" w:color="auto" w:frame="1"/>
              <w:shd w:val="clear" w:color="auto" w:fill="EFF0F1"/>
            </w:rPr>
          </w:rPrChange>
        </w:rPr>
        <w:t>import</w:t>
      </w:r>
      <w:proofErr w:type="gramEnd"/>
      <w:r w:rsidRPr="00617544">
        <w:rPr>
          <w:rStyle w:val="pln"/>
          <w:color w:val="303336"/>
          <w:bdr w:val="none" w:sz="0" w:space="0" w:color="auto" w:frame="1"/>
          <w:shd w:val="clear" w:color="auto" w:fill="EFF0F1"/>
          <w:rPrChange w:id="936" w:author="chotta-safe" w:date="2017-03-05T14:12:00Z">
            <w:rPr>
              <w:rStyle w:val="pln"/>
              <w:rFonts w:ascii="Times New Roman" w:hAnsi="Times New Roman" w:cs="Times New Roman"/>
              <w:color w:val="303336"/>
              <w:bdr w:val="none" w:sz="0" w:space="0" w:color="auto" w:frame="1"/>
              <w:shd w:val="clear" w:color="auto" w:fill="EFF0F1"/>
            </w:rPr>
          </w:rPrChange>
        </w:rPr>
        <w:t xml:space="preserve"> org</w:t>
      </w:r>
      <w:r w:rsidRPr="00617544">
        <w:rPr>
          <w:rStyle w:val="pun"/>
          <w:color w:val="303336"/>
          <w:bdr w:val="none" w:sz="0" w:space="0" w:color="auto" w:frame="1"/>
          <w:shd w:val="clear" w:color="auto" w:fill="EFF0F1"/>
          <w:rPrChange w:id="937"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38" w:author="chotta-safe" w:date="2017-03-05T14:12:00Z">
            <w:rPr>
              <w:rStyle w:val="pln"/>
              <w:rFonts w:ascii="Times New Roman" w:hAnsi="Times New Roman" w:cs="Times New Roman"/>
              <w:color w:val="303336"/>
              <w:bdr w:val="none" w:sz="0" w:space="0" w:color="auto" w:frame="1"/>
              <w:shd w:val="clear" w:color="auto" w:fill="EFF0F1"/>
            </w:rPr>
          </w:rPrChange>
        </w:rPr>
        <w:t>apache</w:t>
      </w:r>
      <w:r w:rsidRPr="00617544">
        <w:rPr>
          <w:rStyle w:val="pun"/>
          <w:color w:val="303336"/>
          <w:bdr w:val="none" w:sz="0" w:space="0" w:color="auto" w:frame="1"/>
          <w:shd w:val="clear" w:color="auto" w:fill="EFF0F1"/>
          <w:rPrChange w:id="939"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40" w:author="chotta-safe" w:date="2017-03-05T14:12:00Z">
            <w:rPr>
              <w:rStyle w:val="pln"/>
              <w:rFonts w:ascii="Times New Roman" w:hAnsi="Times New Roman" w:cs="Times New Roman"/>
              <w:color w:val="303336"/>
              <w:bdr w:val="none" w:sz="0" w:space="0" w:color="auto" w:frame="1"/>
              <w:shd w:val="clear" w:color="auto" w:fill="EFF0F1"/>
            </w:rPr>
          </w:rPrChange>
        </w:rPr>
        <w:t>spark</w:t>
      </w:r>
      <w:r w:rsidRPr="00617544">
        <w:rPr>
          <w:rStyle w:val="pun"/>
          <w:color w:val="303336"/>
          <w:bdr w:val="none" w:sz="0" w:space="0" w:color="auto" w:frame="1"/>
          <w:shd w:val="clear" w:color="auto" w:fill="EFF0F1"/>
          <w:rPrChange w:id="941"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42" w:author="chotta-safe" w:date="2017-03-05T14:12:00Z">
            <w:rPr>
              <w:rStyle w:val="pln"/>
              <w:rFonts w:ascii="Times New Roman" w:hAnsi="Times New Roman" w:cs="Times New Roman"/>
              <w:color w:val="303336"/>
              <w:bdr w:val="none" w:sz="0" w:space="0" w:color="auto" w:frame="1"/>
              <w:shd w:val="clear" w:color="auto" w:fill="EFF0F1"/>
            </w:rPr>
          </w:rPrChange>
        </w:rPr>
        <w:t>sql</w:t>
      </w:r>
      <w:r w:rsidRPr="00617544">
        <w:rPr>
          <w:rStyle w:val="pun"/>
          <w:color w:val="303336"/>
          <w:bdr w:val="none" w:sz="0" w:space="0" w:color="auto" w:frame="1"/>
          <w:shd w:val="clear" w:color="auto" w:fill="EFF0F1"/>
          <w:rPrChange w:id="943"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44" w:author="chotta-safe" w:date="2017-03-05T14:12:00Z">
            <w:rPr>
              <w:rStyle w:val="pln"/>
              <w:rFonts w:ascii="Times New Roman" w:hAnsi="Times New Roman" w:cs="Times New Roman"/>
              <w:color w:val="303336"/>
              <w:bdr w:val="none" w:sz="0" w:space="0" w:color="auto" w:frame="1"/>
              <w:shd w:val="clear" w:color="auto" w:fill="EFF0F1"/>
            </w:rPr>
          </w:rPrChange>
        </w:rPr>
        <w:t>functions</w:t>
      </w:r>
      <w:r w:rsidRPr="00617544">
        <w:rPr>
          <w:rStyle w:val="pun"/>
          <w:color w:val="303336"/>
          <w:bdr w:val="none" w:sz="0" w:space="0" w:color="auto" w:frame="1"/>
          <w:shd w:val="clear" w:color="auto" w:fill="EFF0F1"/>
          <w:rPrChange w:id="945"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46" w:author="chotta-safe" w:date="2017-03-05T14:12:00Z">
            <w:rPr>
              <w:rStyle w:val="pln"/>
              <w:rFonts w:ascii="Times New Roman" w:hAnsi="Times New Roman" w:cs="Times New Roman"/>
              <w:color w:val="303336"/>
              <w:bdr w:val="none" w:sz="0" w:space="0" w:color="auto" w:frame="1"/>
              <w:shd w:val="clear" w:color="auto" w:fill="EFF0F1"/>
            </w:rPr>
          </w:rPrChange>
        </w:rPr>
        <w:t>explode</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947" w:author="chotta-safe" w:date="2017-03-05T14:12:00Z">
            <w:rPr>
              <w:rStyle w:val="pln"/>
              <w:rFonts w:ascii="Times New Roman" w:hAnsi="Times New Roman" w:cs="Times New Roman"/>
              <w:color w:val="303336"/>
              <w:bdr w:val="none" w:sz="0" w:space="0" w:color="auto" w:frame="1"/>
              <w:shd w:val="clear" w:color="auto" w:fill="EFF0F1"/>
            </w:rPr>
          </w:rPrChange>
        </w:rPr>
      </w:pPr>
      <w:proofErr w:type="gramStart"/>
      <w:r w:rsidRPr="00617544">
        <w:rPr>
          <w:rStyle w:val="kwd"/>
          <w:color w:val="101094"/>
          <w:bdr w:val="none" w:sz="0" w:space="0" w:color="auto" w:frame="1"/>
          <w:shd w:val="clear" w:color="auto" w:fill="EFF0F1"/>
          <w:rPrChange w:id="948" w:author="chotta-safe" w:date="2017-03-05T14:12:00Z">
            <w:rPr>
              <w:rStyle w:val="kwd"/>
              <w:rFonts w:ascii="Times New Roman" w:hAnsi="Times New Roman" w:cs="Times New Roman"/>
              <w:color w:val="101094"/>
              <w:bdr w:val="none" w:sz="0" w:space="0" w:color="auto" w:frame="1"/>
              <w:shd w:val="clear" w:color="auto" w:fill="EFF0F1"/>
            </w:rPr>
          </w:rPrChange>
        </w:rPr>
        <w:t>import</w:t>
      </w:r>
      <w:proofErr w:type="gramEnd"/>
      <w:r w:rsidRPr="00617544">
        <w:rPr>
          <w:rStyle w:val="pln"/>
          <w:color w:val="303336"/>
          <w:bdr w:val="none" w:sz="0" w:space="0" w:color="auto" w:frame="1"/>
          <w:shd w:val="clear" w:color="auto" w:fill="EFF0F1"/>
          <w:rPrChange w:id="949" w:author="chotta-safe" w:date="2017-03-05T14:12:00Z">
            <w:rPr>
              <w:rStyle w:val="pln"/>
              <w:rFonts w:ascii="Times New Roman" w:hAnsi="Times New Roman" w:cs="Times New Roman"/>
              <w:color w:val="303336"/>
              <w:bdr w:val="none" w:sz="0" w:space="0" w:color="auto" w:frame="1"/>
              <w:shd w:val="clear" w:color="auto" w:fill="EFF0F1"/>
            </w:rPr>
          </w:rPrChange>
        </w:rPr>
        <w:t xml:space="preserve"> org</w:t>
      </w:r>
      <w:r w:rsidRPr="00617544">
        <w:rPr>
          <w:rStyle w:val="pun"/>
          <w:color w:val="303336"/>
          <w:bdr w:val="none" w:sz="0" w:space="0" w:color="auto" w:frame="1"/>
          <w:shd w:val="clear" w:color="auto" w:fill="EFF0F1"/>
          <w:rPrChange w:id="950"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51" w:author="chotta-safe" w:date="2017-03-05T14:12:00Z">
            <w:rPr>
              <w:rStyle w:val="pln"/>
              <w:rFonts w:ascii="Times New Roman" w:hAnsi="Times New Roman" w:cs="Times New Roman"/>
              <w:color w:val="303336"/>
              <w:bdr w:val="none" w:sz="0" w:space="0" w:color="auto" w:frame="1"/>
              <w:shd w:val="clear" w:color="auto" w:fill="EFF0F1"/>
            </w:rPr>
          </w:rPrChange>
        </w:rPr>
        <w:t>apache</w:t>
      </w:r>
      <w:r w:rsidRPr="00617544">
        <w:rPr>
          <w:rStyle w:val="pun"/>
          <w:color w:val="303336"/>
          <w:bdr w:val="none" w:sz="0" w:space="0" w:color="auto" w:frame="1"/>
          <w:shd w:val="clear" w:color="auto" w:fill="EFF0F1"/>
          <w:rPrChange w:id="952"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53" w:author="chotta-safe" w:date="2017-03-05T14:12:00Z">
            <w:rPr>
              <w:rStyle w:val="pln"/>
              <w:rFonts w:ascii="Times New Roman" w:hAnsi="Times New Roman" w:cs="Times New Roman"/>
              <w:color w:val="303336"/>
              <w:bdr w:val="none" w:sz="0" w:space="0" w:color="auto" w:frame="1"/>
              <w:shd w:val="clear" w:color="auto" w:fill="EFF0F1"/>
            </w:rPr>
          </w:rPrChange>
        </w:rPr>
        <w:t>spark</w:t>
      </w:r>
      <w:r w:rsidRPr="00617544">
        <w:rPr>
          <w:rStyle w:val="pun"/>
          <w:color w:val="303336"/>
          <w:bdr w:val="none" w:sz="0" w:space="0" w:color="auto" w:frame="1"/>
          <w:shd w:val="clear" w:color="auto" w:fill="EFF0F1"/>
          <w:rPrChange w:id="954"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55" w:author="chotta-safe" w:date="2017-03-05T14:12:00Z">
            <w:rPr>
              <w:rStyle w:val="pln"/>
              <w:rFonts w:ascii="Times New Roman" w:hAnsi="Times New Roman" w:cs="Times New Roman"/>
              <w:color w:val="303336"/>
              <w:bdr w:val="none" w:sz="0" w:space="0" w:color="auto" w:frame="1"/>
              <w:shd w:val="clear" w:color="auto" w:fill="EFF0F1"/>
            </w:rPr>
          </w:rPrChange>
        </w:rPr>
        <w:t>sql</w:t>
      </w:r>
      <w:r w:rsidRPr="00617544">
        <w:rPr>
          <w:rStyle w:val="pun"/>
          <w:color w:val="303336"/>
          <w:bdr w:val="none" w:sz="0" w:space="0" w:color="auto" w:frame="1"/>
          <w:shd w:val="clear" w:color="auto" w:fill="EFF0F1"/>
          <w:rPrChange w:id="956"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57" w:author="chotta-safe" w:date="2017-03-05T14:12:00Z">
            <w:rPr>
              <w:rStyle w:val="pln"/>
              <w:rFonts w:ascii="Times New Roman" w:hAnsi="Times New Roman" w:cs="Times New Roman"/>
              <w:color w:val="303336"/>
              <w:bdr w:val="none" w:sz="0" w:space="0" w:color="auto" w:frame="1"/>
              <w:shd w:val="clear" w:color="auto" w:fill="EFF0F1"/>
            </w:rPr>
          </w:rPrChange>
        </w:rPr>
        <w:t>functions</w:t>
      </w:r>
      <w:r w:rsidRPr="00617544">
        <w:rPr>
          <w:rStyle w:val="pun"/>
          <w:color w:val="303336"/>
          <w:bdr w:val="none" w:sz="0" w:space="0" w:color="auto" w:frame="1"/>
          <w:shd w:val="clear" w:color="auto" w:fill="EFF0F1"/>
          <w:rPrChange w:id="958"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59" w:author="chotta-safe" w:date="2017-03-05T14:12:00Z">
            <w:rPr>
              <w:rStyle w:val="pln"/>
              <w:rFonts w:ascii="Times New Roman" w:hAnsi="Times New Roman" w:cs="Times New Roman"/>
              <w:color w:val="303336"/>
              <w:bdr w:val="none" w:sz="0" w:space="0" w:color="auto" w:frame="1"/>
              <w:shd w:val="clear" w:color="auto" w:fill="EFF0F1"/>
            </w:rPr>
          </w:rPrChange>
        </w:rPr>
        <w:t>explode</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960" w:author="chotta-safe" w:date="2017-03-05T14:12:00Z">
            <w:rPr>
              <w:rStyle w:val="pln"/>
              <w:rFonts w:ascii="Times New Roman" w:hAnsi="Times New Roman" w:cs="Times New Roman"/>
              <w:color w:val="303336"/>
              <w:bdr w:val="none" w:sz="0" w:space="0" w:color="auto" w:frame="1"/>
              <w:shd w:val="clear" w:color="auto" w:fill="EFF0F1"/>
            </w:rPr>
          </w:rPrChange>
        </w:rPr>
      </w:pP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961" w:author="chotta-safe" w:date="2017-03-05T14:12:00Z">
            <w:rPr>
              <w:rStyle w:val="pln"/>
              <w:rFonts w:ascii="Times New Roman" w:hAnsi="Times New Roman" w:cs="Times New Roman"/>
              <w:color w:val="303336"/>
              <w:bdr w:val="none" w:sz="0" w:space="0" w:color="auto" w:frame="1"/>
              <w:shd w:val="clear" w:color="auto" w:fill="EFF0F1"/>
            </w:rPr>
          </w:rPrChange>
        </w:rPr>
      </w:pPr>
      <w:proofErr w:type="gramStart"/>
      <w:r w:rsidRPr="00617544">
        <w:rPr>
          <w:rStyle w:val="kwd"/>
          <w:color w:val="101094"/>
          <w:bdr w:val="none" w:sz="0" w:space="0" w:color="auto" w:frame="1"/>
          <w:shd w:val="clear" w:color="auto" w:fill="EFF0F1"/>
          <w:rPrChange w:id="962" w:author="chotta-safe" w:date="2017-03-05T14:12:00Z">
            <w:rPr>
              <w:rStyle w:val="kwd"/>
              <w:rFonts w:ascii="Times New Roman" w:hAnsi="Times New Roman" w:cs="Times New Roman"/>
              <w:color w:val="101094"/>
              <w:bdr w:val="none" w:sz="0" w:space="0" w:color="auto" w:frame="1"/>
              <w:shd w:val="clear" w:color="auto" w:fill="EFF0F1"/>
            </w:rPr>
          </w:rPrChange>
        </w:rPr>
        <w:t>val</w:t>
      </w:r>
      <w:proofErr w:type="gramEnd"/>
      <w:r w:rsidRPr="00617544">
        <w:rPr>
          <w:rStyle w:val="pln"/>
          <w:color w:val="303336"/>
          <w:bdr w:val="none" w:sz="0" w:space="0" w:color="auto" w:frame="1"/>
          <w:shd w:val="clear" w:color="auto" w:fill="EFF0F1"/>
          <w:rPrChange w:id="963" w:author="chotta-safe" w:date="2017-03-05T14:12:00Z">
            <w:rPr>
              <w:rStyle w:val="pln"/>
              <w:rFonts w:ascii="Times New Roman" w:hAnsi="Times New Roman" w:cs="Times New Roman"/>
              <w:color w:val="303336"/>
              <w:bdr w:val="none" w:sz="0" w:space="0" w:color="auto" w:frame="1"/>
              <w:shd w:val="clear" w:color="auto" w:fill="EFF0F1"/>
            </w:rPr>
          </w:rPrChange>
        </w:rPr>
        <w:t xml:space="preserve"> test </w:t>
      </w:r>
      <w:r w:rsidRPr="00617544">
        <w:rPr>
          <w:rStyle w:val="pun"/>
          <w:color w:val="303336"/>
          <w:bdr w:val="none" w:sz="0" w:space="0" w:color="auto" w:frame="1"/>
          <w:shd w:val="clear" w:color="auto" w:fill="EFF0F1"/>
          <w:rPrChange w:id="964"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65" w:author="chotta-safe" w:date="2017-03-05T14:12:00Z">
            <w:rPr>
              <w:rStyle w:val="pln"/>
              <w:rFonts w:ascii="Times New Roman" w:hAnsi="Times New Roman" w:cs="Times New Roman"/>
              <w:color w:val="303336"/>
              <w:bdr w:val="none" w:sz="0" w:space="0" w:color="auto" w:frame="1"/>
              <w:shd w:val="clear" w:color="auto" w:fill="EFF0F1"/>
            </w:rPr>
          </w:rPrChange>
        </w:rPr>
        <w:t xml:space="preserve"> sqlContext</w:t>
      </w:r>
      <w:r w:rsidRPr="00617544">
        <w:rPr>
          <w:rStyle w:val="pun"/>
          <w:color w:val="303336"/>
          <w:bdr w:val="none" w:sz="0" w:space="0" w:color="auto" w:frame="1"/>
          <w:shd w:val="clear" w:color="auto" w:fill="EFF0F1"/>
          <w:rPrChange w:id="966"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67" w:author="chotta-safe" w:date="2017-03-05T14:12:00Z">
            <w:rPr>
              <w:rStyle w:val="pln"/>
              <w:rFonts w:ascii="Times New Roman" w:hAnsi="Times New Roman" w:cs="Times New Roman"/>
              <w:color w:val="303336"/>
              <w:bdr w:val="none" w:sz="0" w:space="0" w:color="auto" w:frame="1"/>
              <w:shd w:val="clear" w:color="auto" w:fill="EFF0F1"/>
            </w:rPr>
          </w:rPrChange>
        </w:rPr>
        <w:t>read</w:t>
      </w:r>
      <w:r w:rsidRPr="00617544">
        <w:rPr>
          <w:rStyle w:val="pun"/>
          <w:color w:val="303336"/>
          <w:bdr w:val="none" w:sz="0" w:space="0" w:color="auto" w:frame="1"/>
          <w:shd w:val="clear" w:color="auto" w:fill="EFF0F1"/>
          <w:rPrChange w:id="968"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69" w:author="chotta-safe" w:date="2017-03-05T14:12:00Z">
            <w:rPr>
              <w:rStyle w:val="pln"/>
              <w:rFonts w:ascii="Times New Roman" w:hAnsi="Times New Roman" w:cs="Times New Roman"/>
              <w:color w:val="303336"/>
              <w:bdr w:val="none" w:sz="0" w:space="0" w:color="auto" w:frame="1"/>
              <w:shd w:val="clear" w:color="auto" w:fill="EFF0F1"/>
            </w:rPr>
          </w:rPrChange>
        </w:rPr>
        <w:t>json</w:t>
      </w:r>
      <w:r w:rsidRPr="00617544">
        <w:rPr>
          <w:rStyle w:val="pun"/>
          <w:color w:val="303336"/>
          <w:bdr w:val="none" w:sz="0" w:space="0" w:color="auto" w:frame="1"/>
          <w:shd w:val="clear" w:color="auto" w:fill="EFF0F1"/>
          <w:rPrChange w:id="970"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71" w:author="chotta-safe" w:date="2017-03-05T14:12:00Z">
            <w:rPr>
              <w:rStyle w:val="pln"/>
              <w:rFonts w:ascii="Times New Roman" w:hAnsi="Times New Roman" w:cs="Times New Roman"/>
              <w:color w:val="303336"/>
              <w:bdr w:val="none" w:sz="0" w:space="0" w:color="auto" w:frame="1"/>
              <w:shd w:val="clear" w:color="auto" w:fill="EFF0F1"/>
            </w:rPr>
          </w:rPrChange>
        </w:rPr>
        <w:t>sc</w:t>
      </w:r>
      <w:r w:rsidRPr="00617544">
        <w:rPr>
          <w:rStyle w:val="pun"/>
          <w:color w:val="303336"/>
          <w:bdr w:val="none" w:sz="0" w:space="0" w:color="auto" w:frame="1"/>
          <w:shd w:val="clear" w:color="auto" w:fill="EFF0F1"/>
          <w:rPrChange w:id="972"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73" w:author="chotta-safe" w:date="2017-03-05T14:12:00Z">
            <w:rPr>
              <w:rStyle w:val="pln"/>
              <w:rFonts w:ascii="Times New Roman" w:hAnsi="Times New Roman" w:cs="Times New Roman"/>
              <w:color w:val="303336"/>
              <w:bdr w:val="none" w:sz="0" w:space="0" w:color="auto" w:frame="1"/>
              <w:shd w:val="clear" w:color="auto" w:fill="EFF0F1"/>
            </w:rPr>
          </w:rPrChange>
        </w:rPr>
        <w:t>parallelize</w:t>
      </w:r>
      <w:r w:rsidRPr="00617544">
        <w:rPr>
          <w:rStyle w:val="pun"/>
          <w:color w:val="303336"/>
          <w:bdr w:val="none" w:sz="0" w:space="0" w:color="auto" w:frame="1"/>
          <w:shd w:val="clear" w:color="auto" w:fill="EFF0F1"/>
          <w:rPrChange w:id="974"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typ"/>
          <w:color w:val="2B91AF"/>
          <w:bdr w:val="none" w:sz="0" w:space="0" w:color="auto" w:frame="1"/>
          <w:shd w:val="clear" w:color="auto" w:fill="EFF0F1"/>
          <w:rPrChange w:id="975" w:author="chotta-safe" w:date="2017-03-05T14:12:00Z">
            <w:rPr>
              <w:rStyle w:val="typ"/>
              <w:rFonts w:ascii="Times New Roman" w:hAnsi="Times New Roman" w:cs="Times New Roman"/>
              <w:color w:val="2B91AF"/>
              <w:bdr w:val="none" w:sz="0" w:space="0" w:color="auto" w:frame="1"/>
              <w:shd w:val="clear" w:color="auto" w:fill="EFF0F1"/>
            </w:rPr>
          </w:rPrChange>
        </w:rPr>
        <w:t>Seq</w:t>
      </w:r>
      <w:r w:rsidRPr="00617544">
        <w:rPr>
          <w:rStyle w:val="pun"/>
          <w:color w:val="303336"/>
          <w:bdr w:val="none" w:sz="0" w:space="0" w:color="auto" w:frame="1"/>
          <w:shd w:val="clear" w:color="auto" w:fill="EFF0F1"/>
          <w:rPrChange w:id="976"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str"/>
          <w:color w:val="7D2727"/>
          <w:bdr w:val="none" w:sz="0" w:space="0" w:color="auto" w:frame="1"/>
          <w:shd w:val="clear" w:color="auto" w:fill="EFF0F1"/>
          <w:rPrChange w:id="977" w:author="chotta-safe" w:date="2017-03-05T14:12:00Z">
            <w:rPr>
              <w:rStyle w:val="str"/>
              <w:rFonts w:ascii="Times New Roman" w:hAnsi="Times New Roman" w:cs="Times New Roman"/>
              <w:color w:val="7D2727"/>
              <w:bdr w:val="none" w:sz="0" w:space="0" w:color="auto" w:frame="1"/>
              <w:shd w:val="clear" w:color="auto" w:fill="EFF0F1"/>
            </w:rPr>
          </w:rPrChange>
        </w:rPr>
        <w:t>"""{"a":1,"b":[2,3]}"""</w:t>
      </w:r>
      <w:r w:rsidRPr="00617544">
        <w:rPr>
          <w:rStyle w:val="pun"/>
          <w:color w:val="303336"/>
          <w:bdr w:val="none" w:sz="0" w:space="0" w:color="auto" w:frame="1"/>
          <w:shd w:val="clear" w:color="auto" w:fill="EFF0F1"/>
          <w:rPrChange w:id="978" w:author="chotta-safe" w:date="2017-03-05T14:12:00Z">
            <w:rPr>
              <w:rStyle w:val="pun"/>
              <w:rFonts w:ascii="Times New Roman" w:hAnsi="Times New Roman" w:cs="Times New Roman"/>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979" w:author="chotta-safe" w:date="2017-03-05T14:12:00Z">
            <w:rPr>
              <w:rStyle w:val="pln"/>
              <w:rFonts w:ascii="Times New Roman" w:hAnsi="Times New Roman" w:cs="Times New Roman"/>
              <w:color w:val="303336"/>
              <w:bdr w:val="none" w:sz="0" w:space="0" w:color="auto" w:frame="1"/>
              <w:shd w:val="clear" w:color="auto" w:fill="EFF0F1"/>
            </w:rPr>
          </w:rPrChange>
        </w:rPr>
      </w:pP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980" w:author="chotta-safe" w:date="2017-03-05T14:12:00Z">
            <w:rPr>
              <w:rStyle w:val="pln"/>
              <w:rFonts w:ascii="Times New Roman" w:hAnsi="Times New Roman" w:cs="Times New Roman"/>
              <w:color w:val="303336"/>
              <w:bdr w:val="none" w:sz="0" w:space="0" w:color="auto" w:frame="1"/>
              <w:shd w:val="clear" w:color="auto" w:fill="EFF0F1"/>
            </w:rPr>
          </w:rPrChange>
        </w:rPr>
      </w:pPr>
      <w:r w:rsidRPr="00617544">
        <w:rPr>
          <w:rStyle w:val="pln"/>
          <w:color w:val="303336"/>
          <w:bdr w:val="none" w:sz="0" w:space="0" w:color="auto" w:frame="1"/>
          <w:shd w:val="clear" w:color="auto" w:fill="EFF0F1"/>
          <w:rPrChange w:id="981" w:author="chotta-safe" w:date="2017-03-05T14:12:00Z">
            <w:rPr>
              <w:rStyle w:val="pln"/>
              <w:rFonts w:ascii="Times New Roman" w:hAnsi="Times New Roman" w:cs="Times New Roman"/>
              <w:color w:val="303336"/>
              <w:bdr w:val="none" w:sz="0" w:space="0" w:color="auto" w:frame="1"/>
              <w:shd w:val="clear" w:color="auto" w:fill="EFF0F1"/>
            </w:rPr>
          </w:rPrChange>
        </w:rPr>
        <w:t>test</w:t>
      </w:r>
      <w:r w:rsidRPr="00617544">
        <w:rPr>
          <w:rStyle w:val="pun"/>
          <w:color w:val="303336"/>
          <w:bdr w:val="none" w:sz="0" w:space="0" w:color="auto" w:frame="1"/>
          <w:shd w:val="clear" w:color="auto" w:fill="EFF0F1"/>
          <w:rPrChange w:id="982"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983" w:author="chotta-safe" w:date="2017-03-05T14:12:00Z">
            <w:rPr>
              <w:rStyle w:val="pln"/>
              <w:rFonts w:ascii="Times New Roman" w:hAnsi="Times New Roman" w:cs="Times New Roman"/>
              <w:color w:val="303336"/>
              <w:bdr w:val="none" w:sz="0" w:space="0" w:color="auto" w:frame="1"/>
              <w:shd w:val="clear" w:color="auto" w:fill="EFF0F1"/>
            </w:rPr>
          </w:rPrChange>
        </w:rPr>
        <w:t>printSchema</w:t>
      </w:r>
    </w:p>
    <w:p w:rsidR="008300B1" w:rsidRPr="00617544" w:rsidRDefault="007E5281" w:rsidP="001566E9">
      <w:pPr>
        <w:pStyle w:val="HTMLPreformatted"/>
        <w:shd w:val="clear" w:color="auto" w:fill="EFF0F1"/>
        <w:ind w:left="720"/>
        <w:rPr>
          <w:rStyle w:val="pln"/>
          <w:color w:val="303336"/>
          <w:bdr w:val="none" w:sz="0" w:space="0" w:color="auto" w:frame="1"/>
          <w:shd w:val="clear" w:color="auto" w:fill="EFF0F1"/>
          <w:rPrChange w:id="984" w:author="chotta-safe" w:date="2017-03-05T14:12:00Z">
            <w:rPr>
              <w:rStyle w:val="pln"/>
              <w:rFonts w:ascii="Times New Roman" w:hAnsi="Times New Roman" w:cs="Times New Roman"/>
              <w:color w:val="303336"/>
              <w:bdr w:val="none" w:sz="0" w:space="0" w:color="auto" w:frame="1"/>
              <w:shd w:val="clear" w:color="auto" w:fill="EFF0F1"/>
            </w:rPr>
          </w:rPrChange>
        </w:rPr>
      </w:pPr>
      <w:r w:rsidRPr="00617544">
        <w:rPr>
          <w:rStyle w:val="pln"/>
          <w:color w:val="303336"/>
          <w:bdr w:val="none" w:sz="0" w:space="0" w:color="auto" w:frame="1"/>
          <w:shd w:val="clear" w:color="auto" w:fill="EFF0F1"/>
          <w:rPrChange w:id="985" w:author="chotta-safe" w:date="2017-03-05T14:12:00Z">
            <w:rPr>
              <w:rStyle w:val="pln"/>
              <w:rFonts w:ascii="Times New Roman" w:hAnsi="Times New Roman" w:cs="Times New Roman"/>
              <w:color w:val="303336"/>
              <w:bdr w:val="none" w:sz="0" w:space="0" w:color="auto" w:frame="1"/>
              <w:shd w:val="clear" w:color="auto" w:fill="EFF0F1"/>
            </w:rPr>
          </w:rPrChange>
        </w:rPr>
        <w:t>//</w:t>
      </w:r>
      <w:r w:rsidR="008300B1" w:rsidRPr="00617544">
        <w:rPr>
          <w:rStyle w:val="pln"/>
          <w:color w:val="303336"/>
          <w:bdr w:val="none" w:sz="0" w:space="0" w:color="auto" w:frame="1"/>
          <w:shd w:val="clear" w:color="auto" w:fill="EFF0F1"/>
          <w:rPrChange w:id="986" w:author="chotta-safe" w:date="2017-03-05T14:12:00Z">
            <w:rPr>
              <w:rStyle w:val="pln"/>
              <w:rFonts w:ascii="Times New Roman" w:hAnsi="Times New Roman" w:cs="Times New Roman"/>
              <w:color w:val="303336"/>
              <w:bdr w:val="none" w:sz="0" w:space="0" w:color="auto" w:frame="1"/>
              <w:shd w:val="clear" w:color="auto" w:fill="EFF0F1"/>
            </w:rPr>
          </w:rPrChange>
        </w:rPr>
        <w:t>Output</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987" w:author="chotta-safe" w:date="2017-03-05T14:12:00Z">
            <w:rPr>
              <w:rStyle w:val="pln"/>
              <w:rFonts w:ascii="Times New Roman" w:hAnsi="Times New Roman" w:cs="Times New Roman"/>
              <w:color w:val="303336"/>
              <w:bdr w:val="none" w:sz="0" w:space="0" w:color="auto" w:frame="1"/>
              <w:shd w:val="clear" w:color="auto" w:fill="EFF0F1"/>
            </w:rPr>
          </w:rPrChange>
        </w:rPr>
      </w:pPr>
      <w:r w:rsidRPr="00617544">
        <w:rPr>
          <w:rStyle w:val="pln"/>
          <w:color w:val="303336"/>
          <w:bdr w:val="none" w:sz="0" w:space="0" w:color="auto" w:frame="1"/>
          <w:shd w:val="clear" w:color="auto" w:fill="EFF0F1"/>
          <w:rPrChange w:id="988" w:author="chotta-safe" w:date="2017-03-05T14:12:00Z">
            <w:rPr>
              <w:rStyle w:val="pln"/>
              <w:rFonts w:ascii="Times New Roman" w:hAnsi="Times New Roman" w:cs="Times New Roman"/>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989" w:author="chotta-safe" w:date="2017-03-05T14:12:00Z">
            <w:rPr>
              <w:rStyle w:val="pln"/>
              <w:rFonts w:ascii="Times New Roman" w:hAnsi="Times New Roman" w:cs="Times New Roman"/>
              <w:i/>
              <w:color w:val="303336"/>
              <w:bdr w:val="none" w:sz="0" w:space="0" w:color="auto" w:frame="1"/>
              <w:shd w:val="clear" w:color="auto" w:fill="EFF0F1"/>
            </w:rPr>
          </w:rPrChange>
        </w:rPr>
      </w:pPr>
      <w:proofErr w:type="gramStart"/>
      <w:r w:rsidRPr="00617544">
        <w:rPr>
          <w:rStyle w:val="pln"/>
          <w:i/>
          <w:color w:val="303336"/>
          <w:bdr w:val="none" w:sz="0" w:space="0" w:color="auto" w:frame="1"/>
          <w:shd w:val="clear" w:color="auto" w:fill="EFF0F1"/>
          <w:rPrChange w:id="990" w:author="chotta-safe" w:date="2017-03-05T14:12:00Z">
            <w:rPr>
              <w:rStyle w:val="pln"/>
              <w:rFonts w:ascii="Times New Roman" w:hAnsi="Times New Roman" w:cs="Times New Roman"/>
              <w:i/>
              <w:color w:val="303336"/>
              <w:bdr w:val="none" w:sz="0" w:space="0" w:color="auto" w:frame="1"/>
              <w:shd w:val="clear" w:color="auto" w:fill="EFF0F1"/>
            </w:rPr>
          </w:rPrChange>
        </w:rPr>
        <w:t>root</w:t>
      </w:r>
      <w:proofErr w:type="gramEnd"/>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991"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ln"/>
          <w:i/>
          <w:color w:val="303336"/>
          <w:bdr w:val="none" w:sz="0" w:space="0" w:color="auto" w:frame="1"/>
          <w:shd w:val="clear" w:color="auto" w:fill="EFF0F1"/>
          <w:rPrChange w:id="992"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pun"/>
          <w:i/>
          <w:color w:val="303336"/>
          <w:bdr w:val="none" w:sz="0" w:space="0" w:color="auto" w:frame="1"/>
          <w:shd w:val="clear" w:color="auto" w:fill="EFF0F1"/>
          <w:rPrChange w:id="993"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994" w:author="chotta-safe" w:date="2017-03-05T14:12:00Z">
            <w:rPr>
              <w:rStyle w:val="pln"/>
              <w:rFonts w:ascii="Times New Roman" w:hAnsi="Times New Roman" w:cs="Times New Roman"/>
              <w:i/>
              <w:color w:val="303336"/>
              <w:bdr w:val="none" w:sz="0" w:space="0" w:color="auto" w:frame="1"/>
              <w:shd w:val="clear" w:color="auto" w:fill="EFF0F1"/>
            </w:rPr>
          </w:rPrChange>
        </w:rPr>
        <w:t xml:space="preserve"> a</w:t>
      </w:r>
      <w:r w:rsidRPr="00617544">
        <w:rPr>
          <w:rStyle w:val="pun"/>
          <w:i/>
          <w:color w:val="303336"/>
          <w:bdr w:val="none" w:sz="0" w:space="0" w:color="auto" w:frame="1"/>
          <w:shd w:val="clear" w:color="auto" w:fill="EFF0F1"/>
          <w:rPrChange w:id="995"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996" w:author="chotta-safe" w:date="2017-03-05T14:12:00Z">
            <w:rPr>
              <w:rStyle w:val="pln"/>
              <w:rFonts w:ascii="Times New Roman" w:hAnsi="Times New Roman" w:cs="Times New Roman"/>
              <w:i/>
              <w:color w:val="303336"/>
              <w:bdr w:val="none" w:sz="0" w:space="0" w:color="auto" w:frame="1"/>
              <w:shd w:val="clear" w:color="auto" w:fill="EFF0F1"/>
            </w:rPr>
          </w:rPrChange>
        </w:rPr>
        <w:t xml:space="preserve"> long </w:t>
      </w:r>
      <w:r w:rsidRPr="00617544">
        <w:rPr>
          <w:rStyle w:val="pun"/>
          <w:i/>
          <w:color w:val="303336"/>
          <w:bdr w:val="none" w:sz="0" w:space="0" w:color="auto" w:frame="1"/>
          <w:shd w:val="clear" w:color="auto" w:fill="EFF0F1"/>
          <w:rPrChange w:id="997"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998" w:author="chotta-safe" w:date="2017-03-05T14:12:00Z">
            <w:rPr>
              <w:rStyle w:val="pln"/>
              <w:rFonts w:ascii="Times New Roman" w:hAnsi="Times New Roman" w:cs="Times New Roman"/>
              <w:i/>
              <w:color w:val="303336"/>
              <w:bdr w:val="none" w:sz="0" w:space="0" w:color="auto" w:frame="1"/>
              <w:shd w:val="clear" w:color="auto" w:fill="EFF0F1"/>
            </w:rPr>
          </w:rPrChange>
        </w:rPr>
        <w:t xml:space="preserve">nullable </w:t>
      </w:r>
      <w:r w:rsidRPr="00617544">
        <w:rPr>
          <w:rStyle w:val="pun"/>
          <w:i/>
          <w:color w:val="303336"/>
          <w:bdr w:val="none" w:sz="0" w:space="0" w:color="auto" w:frame="1"/>
          <w:shd w:val="clear" w:color="auto" w:fill="EFF0F1"/>
          <w:rPrChange w:id="999"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00"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lit"/>
          <w:i/>
          <w:color w:val="7D2727"/>
          <w:bdr w:val="none" w:sz="0" w:space="0" w:color="auto" w:frame="1"/>
          <w:shd w:val="clear" w:color="auto" w:fill="EFF0F1"/>
          <w:rPrChange w:id="1001" w:author="chotta-safe" w:date="2017-03-05T14:12:00Z">
            <w:rPr>
              <w:rStyle w:val="lit"/>
              <w:rFonts w:ascii="Times New Roman" w:hAnsi="Times New Roman" w:cs="Times New Roman"/>
              <w:i/>
              <w:color w:val="7D2727"/>
              <w:bdr w:val="none" w:sz="0" w:space="0" w:color="auto" w:frame="1"/>
              <w:shd w:val="clear" w:color="auto" w:fill="EFF0F1"/>
            </w:rPr>
          </w:rPrChange>
        </w:rPr>
        <w:t>true</w:t>
      </w:r>
      <w:r w:rsidRPr="00617544">
        <w:rPr>
          <w:rStyle w:val="pun"/>
          <w:i/>
          <w:color w:val="303336"/>
          <w:bdr w:val="none" w:sz="0" w:space="0" w:color="auto" w:frame="1"/>
          <w:shd w:val="clear" w:color="auto" w:fill="EFF0F1"/>
          <w:rPrChange w:id="1002"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03"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ln"/>
          <w:i/>
          <w:color w:val="303336"/>
          <w:bdr w:val="none" w:sz="0" w:space="0" w:color="auto" w:frame="1"/>
          <w:shd w:val="clear" w:color="auto" w:fill="EFF0F1"/>
          <w:rPrChange w:id="1004"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pun"/>
          <w:i/>
          <w:color w:val="303336"/>
          <w:bdr w:val="none" w:sz="0" w:space="0" w:color="auto" w:frame="1"/>
          <w:shd w:val="clear" w:color="auto" w:fill="EFF0F1"/>
          <w:rPrChange w:id="1005"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06" w:author="chotta-safe" w:date="2017-03-05T14:12:00Z">
            <w:rPr>
              <w:rStyle w:val="pln"/>
              <w:rFonts w:ascii="Times New Roman" w:hAnsi="Times New Roman" w:cs="Times New Roman"/>
              <w:i/>
              <w:color w:val="303336"/>
              <w:bdr w:val="none" w:sz="0" w:space="0" w:color="auto" w:frame="1"/>
              <w:shd w:val="clear" w:color="auto" w:fill="EFF0F1"/>
            </w:rPr>
          </w:rPrChange>
        </w:rPr>
        <w:t xml:space="preserve"> b</w:t>
      </w:r>
      <w:r w:rsidRPr="00617544">
        <w:rPr>
          <w:rStyle w:val="pun"/>
          <w:i/>
          <w:color w:val="303336"/>
          <w:bdr w:val="none" w:sz="0" w:space="0" w:color="auto" w:frame="1"/>
          <w:shd w:val="clear" w:color="auto" w:fill="EFF0F1"/>
          <w:rPrChange w:id="1007"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08" w:author="chotta-safe" w:date="2017-03-05T14:12:00Z">
            <w:rPr>
              <w:rStyle w:val="pln"/>
              <w:rFonts w:ascii="Times New Roman" w:hAnsi="Times New Roman" w:cs="Times New Roman"/>
              <w:i/>
              <w:color w:val="303336"/>
              <w:bdr w:val="none" w:sz="0" w:space="0" w:color="auto" w:frame="1"/>
              <w:shd w:val="clear" w:color="auto" w:fill="EFF0F1"/>
            </w:rPr>
          </w:rPrChange>
        </w:rPr>
        <w:t xml:space="preserve"> array </w:t>
      </w:r>
      <w:r w:rsidRPr="00617544">
        <w:rPr>
          <w:rStyle w:val="pun"/>
          <w:i/>
          <w:color w:val="303336"/>
          <w:bdr w:val="none" w:sz="0" w:space="0" w:color="auto" w:frame="1"/>
          <w:shd w:val="clear" w:color="auto" w:fill="EFF0F1"/>
          <w:rPrChange w:id="1009"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10" w:author="chotta-safe" w:date="2017-03-05T14:12:00Z">
            <w:rPr>
              <w:rStyle w:val="pln"/>
              <w:rFonts w:ascii="Times New Roman" w:hAnsi="Times New Roman" w:cs="Times New Roman"/>
              <w:i/>
              <w:color w:val="303336"/>
              <w:bdr w:val="none" w:sz="0" w:space="0" w:color="auto" w:frame="1"/>
              <w:shd w:val="clear" w:color="auto" w:fill="EFF0F1"/>
            </w:rPr>
          </w:rPrChange>
        </w:rPr>
        <w:t xml:space="preserve">nullable </w:t>
      </w:r>
      <w:r w:rsidRPr="00617544">
        <w:rPr>
          <w:rStyle w:val="pun"/>
          <w:i/>
          <w:color w:val="303336"/>
          <w:bdr w:val="none" w:sz="0" w:space="0" w:color="auto" w:frame="1"/>
          <w:shd w:val="clear" w:color="auto" w:fill="EFF0F1"/>
          <w:rPrChange w:id="1011"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12"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lit"/>
          <w:i/>
          <w:color w:val="7D2727"/>
          <w:bdr w:val="none" w:sz="0" w:space="0" w:color="auto" w:frame="1"/>
          <w:shd w:val="clear" w:color="auto" w:fill="EFF0F1"/>
          <w:rPrChange w:id="1013" w:author="chotta-safe" w:date="2017-03-05T14:12:00Z">
            <w:rPr>
              <w:rStyle w:val="lit"/>
              <w:rFonts w:ascii="Times New Roman" w:hAnsi="Times New Roman" w:cs="Times New Roman"/>
              <w:i/>
              <w:color w:val="7D2727"/>
              <w:bdr w:val="none" w:sz="0" w:space="0" w:color="auto" w:frame="1"/>
              <w:shd w:val="clear" w:color="auto" w:fill="EFF0F1"/>
            </w:rPr>
          </w:rPrChange>
        </w:rPr>
        <w:t>true</w:t>
      </w:r>
      <w:r w:rsidRPr="00617544">
        <w:rPr>
          <w:rStyle w:val="pun"/>
          <w:i/>
          <w:color w:val="303336"/>
          <w:bdr w:val="none" w:sz="0" w:space="0" w:color="auto" w:frame="1"/>
          <w:shd w:val="clear" w:color="auto" w:fill="EFF0F1"/>
          <w:rPrChange w:id="1014"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15"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ln"/>
          <w:i/>
          <w:color w:val="303336"/>
          <w:bdr w:val="none" w:sz="0" w:space="0" w:color="auto" w:frame="1"/>
          <w:shd w:val="clear" w:color="auto" w:fill="EFF0F1"/>
          <w:rPrChange w:id="1016"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pun"/>
          <w:i/>
          <w:color w:val="303336"/>
          <w:bdr w:val="none" w:sz="0" w:space="0" w:color="auto" w:frame="1"/>
          <w:shd w:val="clear" w:color="auto" w:fill="EFF0F1"/>
          <w:rPrChange w:id="1017"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18"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pun"/>
          <w:i/>
          <w:color w:val="303336"/>
          <w:bdr w:val="none" w:sz="0" w:space="0" w:color="auto" w:frame="1"/>
          <w:shd w:val="clear" w:color="auto" w:fill="EFF0F1"/>
          <w:rPrChange w:id="1019"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20" w:author="chotta-safe" w:date="2017-03-05T14:12:00Z">
            <w:rPr>
              <w:rStyle w:val="pln"/>
              <w:rFonts w:ascii="Times New Roman" w:hAnsi="Times New Roman" w:cs="Times New Roman"/>
              <w:i/>
              <w:color w:val="303336"/>
              <w:bdr w:val="none" w:sz="0" w:space="0" w:color="auto" w:frame="1"/>
              <w:shd w:val="clear" w:color="auto" w:fill="EFF0F1"/>
            </w:rPr>
          </w:rPrChange>
        </w:rPr>
        <w:t xml:space="preserve"> element</w:t>
      </w:r>
      <w:r w:rsidRPr="00617544">
        <w:rPr>
          <w:rStyle w:val="pun"/>
          <w:i/>
          <w:color w:val="303336"/>
          <w:bdr w:val="none" w:sz="0" w:space="0" w:color="auto" w:frame="1"/>
          <w:shd w:val="clear" w:color="auto" w:fill="EFF0F1"/>
          <w:rPrChange w:id="1021"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22" w:author="chotta-safe" w:date="2017-03-05T14:12:00Z">
            <w:rPr>
              <w:rStyle w:val="pln"/>
              <w:rFonts w:ascii="Times New Roman" w:hAnsi="Times New Roman" w:cs="Times New Roman"/>
              <w:i/>
              <w:color w:val="303336"/>
              <w:bdr w:val="none" w:sz="0" w:space="0" w:color="auto" w:frame="1"/>
              <w:shd w:val="clear" w:color="auto" w:fill="EFF0F1"/>
            </w:rPr>
          </w:rPrChange>
        </w:rPr>
        <w:t xml:space="preserve"> long </w:t>
      </w:r>
      <w:r w:rsidRPr="00617544">
        <w:rPr>
          <w:rStyle w:val="pun"/>
          <w:i/>
          <w:color w:val="303336"/>
          <w:bdr w:val="none" w:sz="0" w:space="0" w:color="auto" w:frame="1"/>
          <w:shd w:val="clear" w:color="auto" w:fill="EFF0F1"/>
          <w:rPrChange w:id="1023"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24" w:author="chotta-safe" w:date="2017-03-05T14:12:00Z">
            <w:rPr>
              <w:rStyle w:val="pln"/>
              <w:rFonts w:ascii="Times New Roman" w:hAnsi="Times New Roman" w:cs="Times New Roman"/>
              <w:i/>
              <w:color w:val="303336"/>
              <w:bdr w:val="none" w:sz="0" w:space="0" w:color="auto" w:frame="1"/>
              <w:shd w:val="clear" w:color="auto" w:fill="EFF0F1"/>
            </w:rPr>
          </w:rPrChange>
        </w:rPr>
        <w:t xml:space="preserve">containsNull </w:t>
      </w:r>
      <w:r w:rsidRPr="00617544">
        <w:rPr>
          <w:rStyle w:val="pun"/>
          <w:i/>
          <w:color w:val="303336"/>
          <w:bdr w:val="none" w:sz="0" w:space="0" w:color="auto" w:frame="1"/>
          <w:shd w:val="clear" w:color="auto" w:fill="EFF0F1"/>
          <w:rPrChange w:id="1025"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26"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lit"/>
          <w:i/>
          <w:color w:val="7D2727"/>
          <w:bdr w:val="none" w:sz="0" w:space="0" w:color="auto" w:frame="1"/>
          <w:shd w:val="clear" w:color="auto" w:fill="EFF0F1"/>
          <w:rPrChange w:id="1027" w:author="chotta-safe" w:date="2017-03-05T14:12:00Z">
            <w:rPr>
              <w:rStyle w:val="lit"/>
              <w:rFonts w:ascii="Times New Roman" w:hAnsi="Times New Roman" w:cs="Times New Roman"/>
              <w:i/>
              <w:color w:val="7D2727"/>
              <w:bdr w:val="none" w:sz="0" w:space="0" w:color="auto" w:frame="1"/>
              <w:shd w:val="clear" w:color="auto" w:fill="EFF0F1"/>
            </w:rPr>
          </w:rPrChange>
        </w:rPr>
        <w:t>true</w:t>
      </w:r>
      <w:r w:rsidRPr="00617544">
        <w:rPr>
          <w:rStyle w:val="pun"/>
          <w:i/>
          <w:color w:val="303336"/>
          <w:bdr w:val="none" w:sz="0" w:space="0" w:color="auto" w:frame="1"/>
          <w:shd w:val="clear" w:color="auto" w:fill="EFF0F1"/>
          <w:rPrChange w:id="1028"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1029" w:author="chotta-safe" w:date="2017-03-05T14:12:00Z">
            <w:rPr>
              <w:rStyle w:val="pln"/>
              <w:rFonts w:ascii="Times New Roman" w:hAnsi="Times New Roman" w:cs="Times New Roman"/>
              <w:color w:val="303336"/>
              <w:bdr w:val="none" w:sz="0" w:space="0" w:color="auto" w:frame="1"/>
              <w:shd w:val="clear" w:color="auto" w:fill="EFF0F1"/>
            </w:rPr>
          </w:rPrChange>
        </w:rPr>
      </w:pPr>
      <w:r w:rsidRPr="00617544">
        <w:rPr>
          <w:rStyle w:val="pln"/>
          <w:color w:val="303336"/>
          <w:bdr w:val="none" w:sz="0" w:space="0" w:color="auto" w:frame="1"/>
          <w:shd w:val="clear" w:color="auto" w:fill="EFF0F1"/>
          <w:rPrChange w:id="1030" w:author="chotta-safe" w:date="2017-03-05T14:12:00Z">
            <w:rPr>
              <w:rStyle w:val="pln"/>
              <w:rFonts w:ascii="Times New Roman" w:hAnsi="Times New Roman" w:cs="Times New Roman"/>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1031" w:author="chotta-safe" w:date="2017-03-05T14:12:00Z">
            <w:rPr>
              <w:rStyle w:val="pln"/>
              <w:rFonts w:ascii="Times New Roman" w:hAnsi="Times New Roman" w:cs="Times New Roman"/>
              <w:color w:val="303336"/>
              <w:bdr w:val="none" w:sz="0" w:space="0" w:color="auto" w:frame="1"/>
              <w:shd w:val="clear" w:color="auto" w:fill="EFF0F1"/>
            </w:rPr>
          </w:rPrChange>
        </w:rPr>
      </w:pPr>
      <w:proofErr w:type="gramStart"/>
      <w:r w:rsidRPr="00617544">
        <w:rPr>
          <w:rStyle w:val="kwd"/>
          <w:color w:val="101094"/>
          <w:bdr w:val="none" w:sz="0" w:space="0" w:color="auto" w:frame="1"/>
          <w:shd w:val="clear" w:color="auto" w:fill="EFF0F1"/>
          <w:rPrChange w:id="1032" w:author="chotta-safe" w:date="2017-03-05T14:12:00Z">
            <w:rPr>
              <w:rStyle w:val="kwd"/>
              <w:rFonts w:ascii="Times New Roman" w:hAnsi="Times New Roman" w:cs="Times New Roman"/>
              <w:color w:val="101094"/>
              <w:bdr w:val="none" w:sz="0" w:space="0" w:color="auto" w:frame="1"/>
              <w:shd w:val="clear" w:color="auto" w:fill="EFF0F1"/>
            </w:rPr>
          </w:rPrChange>
        </w:rPr>
        <w:t>val</w:t>
      </w:r>
      <w:proofErr w:type="gramEnd"/>
      <w:r w:rsidRPr="00617544">
        <w:rPr>
          <w:rStyle w:val="pln"/>
          <w:color w:val="303336"/>
          <w:bdr w:val="none" w:sz="0" w:space="0" w:color="auto" w:frame="1"/>
          <w:shd w:val="clear" w:color="auto" w:fill="EFF0F1"/>
          <w:rPrChange w:id="1033" w:author="chotta-safe" w:date="2017-03-05T14:12:00Z">
            <w:rPr>
              <w:rStyle w:val="pln"/>
              <w:rFonts w:ascii="Times New Roman" w:hAnsi="Times New Roman" w:cs="Times New Roman"/>
              <w:color w:val="303336"/>
              <w:bdr w:val="none" w:sz="0" w:space="0" w:color="auto" w:frame="1"/>
              <w:shd w:val="clear" w:color="auto" w:fill="EFF0F1"/>
            </w:rPr>
          </w:rPrChange>
        </w:rPr>
        <w:t xml:space="preserve"> flattened </w:t>
      </w:r>
      <w:r w:rsidRPr="00617544">
        <w:rPr>
          <w:rStyle w:val="pun"/>
          <w:color w:val="303336"/>
          <w:bdr w:val="none" w:sz="0" w:space="0" w:color="auto" w:frame="1"/>
          <w:shd w:val="clear" w:color="auto" w:fill="EFF0F1"/>
          <w:rPrChange w:id="1034"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1035" w:author="chotta-safe" w:date="2017-03-05T14:12:00Z">
            <w:rPr>
              <w:rStyle w:val="pln"/>
              <w:rFonts w:ascii="Times New Roman" w:hAnsi="Times New Roman" w:cs="Times New Roman"/>
              <w:color w:val="303336"/>
              <w:bdr w:val="none" w:sz="0" w:space="0" w:color="auto" w:frame="1"/>
              <w:shd w:val="clear" w:color="auto" w:fill="EFF0F1"/>
            </w:rPr>
          </w:rPrChange>
        </w:rPr>
        <w:t xml:space="preserve"> test</w:t>
      </w:r>
      <w:r w:rsidRPr="00617544">
        <w:rPr>
          <w:rStyle w:val="pun"/>
          <w:color w:val="303336"/>
          <w:bdr w:val="none" w:sz="0" w:space="0" w:color="auto" w:frame="1"/>
          <w:shd w:val="clear" w:color="auto" w:fill="EFF0F1"/>
          <w:rPrChange w:id="1036"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1037" w:author="chotta-safe" w:date="2017-03-05T14:12:00Z">
            <w:rPr>
              <w:rStyle w:val="pln"/>
              <w:rFonts w:ascii="Times New Roman" w:hAnsi="Times New Roman" w:cs="Times New Roman"/>
              <w:color w:val="303336"/>
              <w:bdr w:val="none" w:sz="0" w:space="0" w:color="auto" w:frame="1"/>
              <w:shd w:val="clear" w:color="auto" w:fill="EFF0F1"/>
            </w:rPr>
          </w:rPrChange>
        </w:rPr>
        <w:t>withColumn</w:t>
      </w:r>
      <w:r w:rsidRPr="00617544">
        <w:rPr>
          <w:rStyle w:val="pun"/>
          <w:color w:val="303336"/>
          <w:bdr w:val="none" w:sz="0" w:space="0" w:color="auto" w:frame="1"/>
          <w:shd w:val="clear" w:color="auto" w:fill="EFF0F1"/>
          <w:rPrChange w:id="1038"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str"/>
          <w:color w:val="7D2727"/>
          <w:bdr w:val="none" w:sz="0" w:space="0" w:color="auto" w:frame="1"/>
          <w:shd w:val="clear" w:color="auto" w:fill="EFF0F1"/>
          <w:rPrChange w:id="1039" w:author="chotta-safe" w:date="2017-03-05T14:12:00Z">
            <w:rPr>
              <w:rStyle w:val="str"/>
              <w:rFonts w:ascii="Times New Roman" w:hAnsi="Times New Roman" w:cs="Times New Roman"/>
              <w:color w:val="7D2727"/>
              <w:bdr w:val="none" w:sz="0" w:space="0" w:color="auto" w:frame="1"/>
              <w:shd w:val="clear" w:color="auto" w:fill="EFF0F1"/>
            </w:rPr>
          </w:rPrChange>
        </w:rPr>
        <w:t>"b"</w:t>
      </w:r>
      <w:r w:rsidRPr="00617544">
        <w:rPr>
          <w:rStyle w:val="pun"/>
          <w:color w:val="303336"/>
          <w:bdr w:val="none" w:sz="0" w:space="0" w:color="auto" w:frame="1"/>
          <w:shd w:val="clear" w:color="auto" w:fill="EFF0F1"/>
          <w:rPrChange w:id="1040"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1041" w:author="chotta-safe" w:date="2017-03-05T14:12:00Z">
            <w:rPr>
              <w:rStyle w:val="pln"/>
              <w:rFonts w:ascii="Times New Roman" w:hAnsi="Times New Roman" w:cs="Times New Roman"/>
              <w:color w:val="303336"/>
              <w:bdr w:val="none" w:sz="0" w:space="0" w:color="auto" w:frame="1"/>
              <w:shd w:val="clear" w:color="auto" w:fill="EFF0F1"/>
            </w:rPr>
          </w:rPrChange>
        </w:rPr>
        <w:t xml:space="preserve"> explode</w:t>
      </w:r>
      <w:r w:rsidRPr="00617544">
        <w:rPr>
          <w:rStyle w:val="pun"/>
          <w:color w:val="303336"/>
          <w:bdr w:val="none" w:sz="0" w:space="0" w:color="auto" w:frame="1"/>
          <w:shd w:val="clear" w:color="auto" w:fill="EFF0F1"/>
          <w:rPrChange w:id="1042"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1043" w:author="chotta-safe" w:date="2017-03-05T14:12:00Z">
            <w:rPr>
              <w:rStyle w:val="pln"/>
              <w:rFonts w:ascii="Times New Roman" w:hAnsi="Times New Roman" w:cs="Times New Roman"/>
              <w:color w:val="303336"/>
              <w:bdr w:val="none" w:sz="0" w:space="0" w:color="auto" w:frame="1"/>
              <w:shd w:val="clear" w:color="auto" w:fill="EFF0F1"/>
            </w:rPr>
          </w:rPrChange>
        </w:rPr>
        <w:t>$</w:t>
      </w:r>
      <w:r w:rsidRPr="00617544">
        <w:rPr>
          <w:rStyle w:val="str"/>
          <w:color w:val="7D2727"/>
          <w:bdr w:val="none" w:sz="0" w:space="0" w:color="auto" w:frame="1"/>
          <w:shd w:val="clear" w:color="auto" w:fill="EFF0F1"/>
          <w:rPrChange w:id="1044" w:author="chotta-safe" w:date="2017-03-05T14:12:00Z">
            <w:rPr>
              <w:rStyle w:val="str"/>
              <w:rFonts w:ascii="Times New Roman" w:hAnsi="Times New Roman" w:cs="Times New Roman"/>
              <w:color w:val="7D2727"/>
              <w:bdr w:val="none" w:sz="0" w:space="0" w:color="auto" w:frame="1"/>
              <w:shd w:val="clear" w:color="auto" w:fill="EFF0F1"/>
            </w:rPr>
          </w:rPrChange>
        </w:rPr>
        <w:t>"b"</w:t>
      </w:r>
      <w:r w:rsidRPr="00617544">
        <w:rPr>
          <w:rStyle w:val="pun"/>
          <w:color w:val="303336"/>
          <w:bdr w:val="none" w:sz="0" w:space="0" w:color="auto" w:frame="1"/>
          <w:shd w:val="clear" w:color="auto" w:fill="EFF0F1"/>
          <w:rPrChange w:id="1045" w:author="chotta-safe" w:date="2017-03-05T14:12:00Z">
            <w:rPr>
              <w:rStyle w:val="pun"/>
              <w:rFonts w:ascii="Times New Roman" w:hAnsi="Times New Roman" w:cs="Times New Roman"/>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1046" w:author="chotta-safe" w:date="2017-03-05T14:12:00Z">
            <w:rPr>
              <w:rStyle w:val="pln"/>
              <w:rFonts w:ascii="Times New Roman" w:hAnsi="Times New Roman" w:cs="Times New Roman"/>
              <w:color w:val="303336"/>
              <w:bdr w:val="none" w:sz="0" w:space="0" w:color="auto" w:frame="1"/>
              <w:shd w:val="clear" w:color="auto" w:fill="EFF0F1"/>
            </w:rPr>
          </w:rPrChange>
        </w:rPr>
      </w:pP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1047" w:author="chotta-safe" w:date="2017-03-05T14:12:00Z">
            <w:rPr>
              <w:rStyle w:val="pln"/>
              <w:rFonts w:ascii="Times New Roman" w:hAnsi="Times New Roman" w:cs="Times New Roman"/>
              <w:color w:val="303336"/>
              <w:bdr w:val="none" w:sz="0" w:space="0" w:color="auto" w:frame="1"/>
              <w:shd w:val="clear" w:color="auto" w:fill="EFF0F1"/>
            </w:rPr>
          </w:rPrChange>
        </w:rPr>
      </w:pPr>
      <w:r w:rsidRPr="00617544">
        <w:rPr>
          <w:rStyle w:val="pln"/>
          <w:color w:val="303336"/>
          <w:bdr w:val="none" w:sz="0" w:space="0" w:color="auto" w:frame="1"/>
          <w:shd w:val="clear" w:color="auto" w:fill="EFF0F1"/>
          <w:rPrChange w:id="1048" w:author="chotta-safe" w:date="2017-03-05T14:12:00Z">
            <w:rPr>
              <w:rStyle w:val="pln"/>
              <w:rFonts w:ascii="Times New Roman" w:hAnsi="Times New Roman" w:cs="Times New Roman"/>
              <w:color w:val="303336"/>
              <w:bdr w:val="none" w:sz="0" w:space="0" w:color="auto" w:frame="1"/>
              <w:shd w:val="clear" w:color="auto" w:fill="EFF0F1"/>
            </w:rPr>
          </w:rPrChange>
        </w:rPr>
        <w:t>flattened</w:t>
      </w:r>
      <w:r w:rsidRPr="00617544">
        <w:rPr>
          <w:rStyle w:val="pun"/>
          <w:color w:val="303336"/>
          <w:bdr w:val="none" w:sz="0" w:space="0" w:color="auto" w:frame="1"/>
          <w:shd w:val="clear" w:color="auto" w:fill="EFF0F1"/>
          <w:rPrChange w:id="1049"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1050" w:author="chotta-safe" w:date="2017-03-05T14:12:00Z">
            <w:rPr>
              <w:rStyle w:val="pln"/>
              <w:rFonts w:ascii="Times New Roman" w:hAnsi="Times New Roman" w:cs="Times New Roman"/>
              <w:color w:val="303336"/>
              <w:bdr w:val="none" w:sz="0" w:space="0" w:color="auto" w:frame="1"/>
              <w:shd w:val="clear" w:color="auto" w:fill="EFF0F1"/>
            </w:rPr>
          </w:rPrChange>
        </w:rPr>
        <w:t>printSchema</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1051" w:author="chotta-safe" w:date="2017-03-05T14:12:00Z">
            <w:rPr>
              <w:rStyle w:val="pln"/>
              <w:rFonts w:ascii="Times New Roman" w:hAnsi="Times New Roman" w:cs="Times New Roman"/>
              <w:color w:val="303336"/>
              <w:bdr w:val="none" w:sz="0" w:space="0" w:color="auto" w:frame="1"/>
              <w:shd w:val="clear" w:color="auto" w:fill="EFF0F1"/>
            </w:rPr>
          </w:rPrChange>
        </w:rPr>
      </w:pPr>
      <w:r w:rsidRPr="00617544">
        <w:rPr>
          <w:rStyle w:val="pln"/>
          <w:color w:val="303336"/>
          <w:bdr w:val="none" w:sz="0" w:space="0" w:color="auto" w:frame="1"/>
          <w:shd w:val="clear" w:color="auto" w:fill="EFF0F1"/>
          <w:rPrChange w:id="1052" w:author="chotta-safe" w:date="2017-03-05T14:12:00Z">
            <w:rPr>
              <w:rStyle w:val="pln"/>
              <w:rFonts w:ascii="Times New Roman" w:hAnsi="Times New Roman" w:cs="Times New Roman"/>
              <w:color w:val="303336"/>
              <w:bdr w:val="none" w:sz="0" w:space="0" w:color="auto" w:frame="1"/>
              <w:shd w:val="clear" w:color="auto" w:fill="EFF0F1"/>
            </w:rPr>
          </w:rPrChange>
        </w:rPr>
        <w:t>//Output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53"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ln"/>
          <w:i/>
          <w:color w:val="303336"/>
          <w:bdr w:val="none" w:sz="0" w:space="0" w:color="auto" w:frame="1"/>
          <w:shd w:val="clear" w:color="auto" w:fill="EFF0F1"/>
          <w:rPrChange w:id="1054" w:author="chotta-safe" w:date="2017-03-05T14:12:00Z">
            <w:rPr>
              <w:rStyle w:val="pln"/>
              <w:rFonts w:ascii="Times New Roman" w:hAnsi="Times New Roman" w:cs="Times New Roman"/>
              <w:i/>
              <w:color w:val="303336"/>
              <w:bdr w:val="none" w:sz="0" w:space="0" w:color="auto" w:frame="1"/>
              <w:shd w:val="clear" w:color="auto" w:fill="EFF0F1"/>
            </w:rPr>
          </w:rPrChange>
        </w:rPr>
        <w:t>/*root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55"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ln"/>
          <w:i/>
          <w:color w:val="303336"/>
          <w:bdr w:val="none" w:sz="0" w:space="0" w:color="auto" w:frame="1"/>
          <w:shd w:val="clear" w:color="auto" w:fill="EFF0F1"/>
          <w:rPrChange w:id="1056" w:author="chotta-safe" w:date="2017-03-05T14:12:00Z">
            <w:rPr>
              <w:rStyle w:val="pln"/>
              <w:rFonts w:ascii="Times New Roman" w:hAnsi="Times New Roman" w:cs="Times New Roman"/>
              <w:i/>
              <w:color w:val="303336"/>
              <w:bdr w:val="none" w:sz="0" w:space="0" w:color="auto" w:frame="1"/>
              <w:shd w:val="clear" w:color="auto" w:fill="EFF0F1"/>
            </w:rPr>
          </w:rPrChange>
        </w:rPr>
        <w:lastRenderedPageBreak/>
        <w:t xml:space="preserve"> </w:t>
      </w:r>
      <w:r w:rsidRPr="00617544">
        <w:rPr>
          <w:rStyle w:val="pun"/>
          <w:i/>
          <w:color w:val="303336"/>
          <w:bdr w:val="none" w:sz="0" w:space="0" w:color="auto" w:frame="1"/>
          <w:shd w:val="clear" w:color="auto" w:fill="EFF0F1"/>
          <w:rPrChange w:id="1057"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58" w:author="chotta-safe" w:date="2017-03-05T14:12:00Z">
            <w:rPr>
              <w:rStyle w:val="pln"/>
              <w:rFonts w:ascii="Times New Roman" w:hAnsi="Times New Roman" w:cs="Times New Roman"/>
              <w:i/>
              <w:color w:val="303336"/>
              <w:bdr w:val="none" w:sz="0" w:space="0" w:color="auto" w:frame="1"/>
              <w:shd w:val="clear" w:color="auto" w:fill="EFF0F1"/>
            </w:rPr>
          </w:rPrChange>
        </w:rPr>
        <w:t xml:space="preserve"> a</w:t>
      </w:r>
      <w:r w:rsidRPr="00617544">
        <w:rPr>
          <w:rStyle w:val="pun"/>
          <w:i/>
          <w:color w:val="303336"/>
          <w:bdr w:val="none" w:sz="0" w:space="0" w:color="auto" w:frame="1"/>
          <w:shd w:val="clear" w:color="auto" w:fill="EFF0F1"/>
          <w:rPrChange w:id="1059"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60" w:author="chotta-safe" w:date="2017-03-05T14:12:00Z">
            <w:rPr>
              <w:rStyle w:val="pln"/>
              <w:rFonts w:ascii="Times New Roman" w:hAnsi="Times New Roman" w:cs="Times New Roman"/>
              <w:i/>
              <w:color w:val="303336"/>
              <w:bdr w:val="none" w:sz="0" w:space="0" w:color="auto" w:frame="1"/>
              <w:shd w:val="clear" w:color="auto" w:fill="EFF0F1"/>
            </w:rPr>
          </w:rPrChange>
        </w:rPr>
        <w:t xml:space="preserve"> long </w:t>
      </w:r>
      <w:r w:rsidRPr="00617544">
        <w:rPr>
          <w:rStyle w:val="pun"/>
          <w:i/>
          <w:color w:val="303336"/>
          <w:bdr w:val="none" w:sz="0" w:space="0" w:color="auto" w:frame="1"/>
          <w:shd w:val="clear" w:color="auto" w:fill="EFF0F1"/>
          <w:rPrChange w:id="1061"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62" w:author="chotta-safe" w:date="2017-03-05T14:12:00Z">
            <w:rPr>
              <w:rStyle w:val="pln"/>
              <w:rFonts w:ascii="Times New Roman" w:hAnsi="Times New Roman" w:cs="Times New Roman"/>
              <w:i/>
              <w:color w:val="303336"/>
              <w:bdr w:val="none" w:sz="0" w:space="0" w:color="auto" w:frame="1"/>
              <w:shd w:val="clear" w:color="auto" w:fill="EFF0F1"/>
            </w:rPr>
          </w:rPrChange>
        </w:rPr>
        <w:t xml:space="preserve">nullable </w:t>
      </w:r>
      <w:r w:rsidRPr="00617544">
        <w:rPr>
          <w:rStyle w:val="pun"/>
          <w:i/>
          <w:color w:val="303336"/>
          <w:bdr w:val="none" w:sz="0" w:space="0" w:color="auto" w:frame="1"/>
          <w:shd w:val="clear" w:color="auto" w:fill="EFF0F1"/>
          <w:rPrChange w:id="1063"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64"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lit"/>
          <w:i/>
          <w:color w:val="7D2727"/>
          <w:bdr w:val="none" w:sz="0" w:space="0" w:color="auto" w:frame="1"/>
          <w:shd w:val="clear" w:color="auto" w:fill="EFF0F1"/>
          <w:rPrChange w:id="1065" w:author="chotta-safe" w:date="2017-03-05T14:12:00Z">
            <w:rPr>
              <w:rStyle w:val="lit"/>
              <w:rFonts w:ascii="Times New Roman" w:hAnsi="Times New Roman" w:cs="Times New Roman"/>
              <w:i/>
              <w:color w:val="7D2727"/>
              <w:bdr w:val="none" w:sz="0" w:space="0" w:color="auto" w:frame="1"/>
              <w:shd w:val="clear" w:color="auto" w:fill="EFF0F1"/>
            </w:rPr>
          </w:rPrChange>
        </w:rPr>
        <w:t>true</w:t>
      </w:r>
      <w:r w:rsidRPr="00617544">
        <w:rPr>
          <w:rStyle w:val="pun"/>
          <w:i/>
          <w:color w:val="303336"/>
          <w:bdr w:val="none" w:sz="0" w:space="0" w:color="auto" w:frame="1"/>
          <w:shd w:val="clear" w:color="auto" w:fill="EFF0F1"/>
          <w:rPrChange w:id="1066"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67"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ln"/>
          <w:i/>
          <w:color w:val="303336"/>
          <w:bdr w:val="none" w:sz="0" w:space="0" w:color="auto" w:frame="1"/>
          <w:shd w:val="clear" w:color="auto" w:fill="EFF0F1"/>
          <w:rPrChange w:id="1068"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pun"/>
          <w:i/>
          <w:color w:val="303336"/>
          <w:bdr w:val="none" w:sz="0" w:space="0" w:color="auto" w:frame="1"/>
          <w:shd w:val="clear" w:color="auto" w:fill="EFF0F1"/>
          <w:rPrChange w:id="1069"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70" w:author="chotta-safe" w:date="2017-03-05T14:12:00Z">
            <w:rPr>
              <w:rStyle w:val="pln"/>
              <w:rFonts w:ascii="Times New Roman" w:hAnsi="Times New Roman" w:cs="Times New Roman"/>
              <w:i/>
              <w:color w:val="303336"/>
              <w:bdr w:val="none" w:sz="0" w:space="0" w:color="auto" w:frame="1"/>
              <w:shd w:val="clear" w:color="auto" w:fill="EFF0F1"/>
            </w:rPr>
          </w:rPrChange>
        </w:rPr>
        <w:t xml:space="preserve"> b</w:t>
      </w:r>
      <w:r w:rsidRPr="00617544">
        <w:rPr>
          <w:rStyle w:val="pun"/>
          <w:i/>
          <w:color w:val="303336"/>
          <w:bdr w:val="none" w:sz="0" w:space="0" w:color="auto" w:frame="1"/>
          <w:shd w:val="clear" w:color="auto" w:fill="EFF0F1"/>
          <w:rPrChange w:id="1071"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72" w:author="chotta-safe" w:date="2017-03-05T14:12:00Z">
            <w:rPr>
              <w:rStyle w:val="pln"/>
              <w:rFonts w:ascii="Times New Roman" w:hAnsi="Times New Roman" w:cs="Times New Roman"/>
              <w:i/>
              <w:color w:val="303336"/>
              <w:bdr w:val="none" w:sz="0" w:space="0" w:color="auto" w:frame="1"/>
              <w:shd w:val="clear" w:color="auto" w:fill="EFF0F1"/>
            </w:rPr>
          </w:rPrChange>
        </w:rPr>
        <w:t xml:space="preserve"> long </w:t>
      </w:r>
      <w:r w:rsidRPr="00617544">
        <w:rPr>
          <w:rStyle w:val="pun"/>
          <w:i/>
          <w:color w:val="303336"/>
          <w:bdr w:val="none" w:sz="0" w:space="0" w:color="auto" w:frame="1"/>
          <w:shd w:val="clear" w:color="auto" w:fill="EFF0F1"/>
          <w:rPrChange w:id="1073"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74" w:author="chotta-safe" w:date="2017-03-05T14:12:00Z">
            <w:rPr>
              <w:rStyle w:val="pln"/>
              <w:rFonts w:ascii="Times New Roman" w:hAnsi="Times New Roman" w:cs="Times New Roman"/>
              <w:i/>
              <w:color w:val="303336"/>
              <w:bdr w:val="none" w:sz="0" w:space="0" w:color="auto" w:frame="1"/>
              <w:shd w:val="clear" w:color="auto" w:fill="EFF0F1"/>
            </w:rPr>
          </w:rPrChange>
        </w:rPr>
        <w:t xml:space="preserve">nullable </w:t>
      </w:r>
      <w:r w:rsidRPr="00617544">
        <w:rPr>
          <w:rStyle w:val="pun"/>
          <w:i/>
          <w:color w:val="303336"/>
          <w:bdr w:val="none" w:sz="0" w:space="0" w:color="auto" w:frame="1"/>
          <w:shd w:val="clear" w:color="auto" w:fill="EFF0F1"/>
          <w:rPrChange w:id="1075"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76"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lit"/>
          <w:i/>
          <w:color w:val="7D2727"/>
          <w:bdr w:val="none" w:sz="0" w:space="0" w:color="auto" w:frame="1"/>
          <w:shd w:val="clear" w:color="auto" w:fill="EFF0F1"/>
          <w:rPrChange w:id="1077" w:author="chotta-safe" w:date="2017-03-05T14:12:00Z">
            <w:rPr>
              <w:rStyle w:val="lit"/>
              <w:rFonts w:ascii="Times New Roman" w:hAnsi="Times New Roman" w:cs="Times New Roman"/>
              <w:i/>
              <w:color w:val="7D2727"/>
              <w:bdr w:val="none" w:sz="0" w:space="0" w:color="auto" w:frame="1"/>
              <w:shd w:val="clear" w:color="auto" w:fill="EFF0F1"/>
            </w:rPr>
          </w:rPrChange>
        </w:rPr>
        <w:t>true</w:t>
      </w:r>
      <w:r w:rsidRPr="00617544">
        <w:rPr>
          <w:rStyle w:val="pun"/>
          <w:i/>
          <w:color w:val="303336"/>
          <w:bdr w:val="none" w:sz="0" w:space="0" w:color="auto" w:frame="1"/>
          <w:shd w:val="clear" w:color="auto" w:fill="EFF0F1"/>
          <w:rPrChange w:id="1078"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79"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ln"/>
          <w:i/>
          <w:color w:val="303336"/>
          <w:bdr w:val="none" w:sz="0" w:space="0" w:color="auto" w:frame="1"/>
          <w:shd w:val="clear" w:color="auto" w:fill="EFF0F1"/>
          <w:rPrChange w:id="1080" w:author="chotta-safe" w:date="2017-03-05T14:12:00Z">
            <w:rPr>
              <w:rStyle w:val="pl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1081" w:author="chotta-safe" w:date="2017-03-05T14:12:00Z">
            <w:rPr>
              <w:rStyle w:val="pln"/>
              <w:rFonts w:ascii="Times New Roman" w:hAnsi="Times New Roman" w:cs="Times New Roman"/>
              <w:color w:val="303336"/>
              <w:bdr w:val="none" w:sz="0" w:space="0" w:color="auto" w:frame="1"/>
              <w:shd w:val="clear" w:color="auto" w:fill="EFF0F1"/>
            </w:rPr>
          </w:rPrChange>
        </w:rPr>
      </w:pPr>
      <w:r w:rsidRPr="00617544">
        <w:rPr>
          <w:rStyle w:val="pln"/>
          <w:color w:val="303336"/>
          <w:bdr w:val="none" w:sz="0" w:space="0" w:color="auto" w:frame="1"/>
          <w:shd w:val="clear" w:color="auto" w:fill="EFF0F1"/>
          <w:rPrChange w:id="1082" w:author="chotta-safe" w:date="2017-03-05T14:12:00Z">
            <w:rPr>
              <w:rStyle w:val="pln"/>
              <w:rFonts w:ascii="Times New Roman" w:hAnsi="Times New Roman" w:cs="Times New Roman"/>
              <w:color w:val="303336"/>
              <w:bdr w:val="none" w:sz="0" w:space="0" w:color="auto" w:frame="1"/>
              <w:shd w:val="clear" w:color="auto" w:fill="EFF0F1"/>
            </w:rPr>
          </w:rPrChange>
        </w:rPr>
        <w:t>flattened</w:t>
      </w:r>
      <w:r w:rsidRPr="00617544">
        <w:rPr>
          <w:rStyle w:val="pun"/>
          <w:color w:val="303336"/>
          <w:bdr w:val="none" w:sz="0" w:space="0" w:color="auto" w:frame="1"/>
          <w:shd w:val="clear" w:color="auto" w:fill="EFF0F1"/>
          <w:rPrChange w:id="1083" w:author="chotta-safe" w:date="2017-03-05T14:12:00Z">
            <w:rPr>
              <w:rStyle w:val="pun"/>
              <w:rFonts w:ascii="Times New Roman" w:hAnsi="Times New Roman" w:cs="Times New Roman"/>
              <w:color w:val="303336"/>
              <w:bdr w:val="none" w:sz="0" w:space="0" w:color="auto" w:frame="1"/>
              <w:shd w:val="clear" w:color="auto" w:fill="EFF0F1"/>
            </w:rPr>
          </w:rPrChange>
        </w:rPr>
        <w:t>.</w:t>
      </w:r>
      <w:r w:rsidRPr="00617544">
        <w:rPr>
          <w:rStyle w:val="pln"/>
          <w:color w:val="303336"/>
          <w:bdr w:val="none" w:sz="0" w:space="0" w:color="auto" w:frame="1"/>
          <w:shd w:val="clear" w:color="auto" w:fill="EFF0F1"/>
          <w:rPrChange w:id="1084" w:author="chotta-safe" w:date="2017-03-05T14:12:00Z">
            <w:rPr>
              <w:rStyle w:val="pln"/>
              <w:rFonts w:ascii="Times New Roman" w:hAnsi="Times New Roman" w:cs="Times New Roman"/>
              <w:color w:val="303336"/>
              <w:bdr w:val="none" w:sz="0" w:space="0" w:color="auto" w:frame="1"/>
              <w:shd w:val="clear" w:color="auto" w:fill="EFF0F1"/>
            </w:rPr>
          </w:rPrChange>
        </w:rPr>
        <w:t>show</w:t>
      </w:r>
    </w:p>
    <w:p w:rsidR="008300B1" w:rsidRPr="00617544" w:rsidRDefault="008300B1" w:rsidP="001566E9">
      <w:pPr>
        <w:pStyle w:val="HTMLPreformatted"/>
        <w:shd w:val="clear" w:color="auto" w:fill="EFF0F1"/>
        <w:ind w:left="720"/>
        <w:rPr>
          <w:rStyle w:val="pln"/>
          <w:color w:val="303336"/>
          <w:bdr w:val="none" w:sz="0" w:space="0" w:color="auto" w:frame="1"/>
          <w:shd w:val="clear" w:color="auto" w:fill="EFF0F1"/>
          <w:rPrChange w:id="1085" w:author="chotta-safe" w:date="2017-03-05T14:12:00Z">
            <w:rPr>
              <w:rStyle w:val="pln"/>
              <w:rFonts w:ascii="Times New Roman" w:hAnsi="Times New Roman" w:cs="Times New Roman"/>
              <w:color w:val="303336"/>
              <w:bdr w:val="none" w:sz="0" w:space="0" w:color="auto" w:frame="1"/>
              <w:shd w:val="clear" w:color="auto" w:fill="EFF0F1"/>
            </w:rPr>
          </w:rPrChange>
        </w:rPr>
      </w:pPr>
      <w:r w:rsidRPr="00617544">
        <w:rPr>
          <w:rStyle w:val="pln"/>
          <w:color w:val="303336"/>
          <w:bdr w:val="none" w:sz="0" w:space="0" w:color="auto" w:frame="1"/>
          <w:shd w:val="clear" w:color="auto" w:fill="EFF0F1"/>
          <w:rPrChange w:id="1086" w:author="chotta-safe" w:date="2017-03-05T14:12:00Z">
            <w:rPr>
              <w:rStyle w:val="pln"/>
              <w:rFonts w:ascii="Times New Roman" w:hAnsi="Times New Roman" w:cs="Times New Roman"/>
              <w:color w:val="303336"/>
              <w:bdr w:val="none" w:sz="0" w:space="0" w:color="auto" w:frame="1"/>
              <w:shd w:val="clear" w:color="auto" w:fill="EFF0F1"/>
            </w:rPr>
          </w:rPrChange>
        </w:rPr>
        <w:t>//Output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87"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ln"/>
          <w:i/>
          <w:color w:val="303336"/>
          <w:bdr w:val="none" w:sz="0" w:space="0" w:color="auto" w:frame="1"/>
          <w:shd w:val="clear" w:color="auto" w:fill="EFF0F1"/>
          <w:rPrChange w:id="1088" w:author="chotta-safe" w:date="2017-03-05T14:12:00Z">
            <w:rPr>
              <w:rStyle w:val="pl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89"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un"/>
          <w:i/>
          <w:color w:val="303336"/>
          <w:bdr w:val="none" w:sz="0" w:space="0" w:color="auto" w:frame="1"/>
          <w:shd w:val="clear" w:color="auto" w:fill="EFF0F1"/>
          <w:rPrChange w:id="1090"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91" w:author="chotta-safe" w:date="2017-03-05T14:12:00Z">
            <w:rPr>
              <w:rStyle w:val="pln"/>
              <w:rFonts w:ascii="Times New Roman" w:hAnsi="Times New Roman" w:cs="Times New Roman"/>
              <w:i/>
              <w:color w:val="303336"/>
              <w:bdr w:val="none" w:sz="0" w:space="0" w:color="auto" w:frame="1"/>
              <w:shd w:val="clear" w:color="auto" w:fill="EFF0F1"/>
            </w:rPr>
          </w:rPrChange>
        </w:rPr>
      </w:pPr>
      <w:proofErr w:type="gramStart"/>
      <w:r w:rsidRPr="00617544">
        <w:rPr>
          <w:rStyle w:val="pun"/>
          <w:i/>
          <w:color w:val="303336"/>
          <w:bdr w:val="none" w:sz="0" w:space="0" w:color="auto" w:frame="1"/>
          <w:shd w:val="clear" w:color="auto" w:fill="EFF0F1"/>
          <w:rPrChange w:id="1092"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93" w:author="chotta-safe" w:date="2017-03-05T14:12:00Z">
            <w:rPr>
              <w:rStyle w:val="pln"/>
              <w:rFonts w:ascii="Times New Roman" w:hAnsi="Times New Roman" w:cs="Times New Roman"/>
              <w:i/>
              <w:color w:val="303336"/>
              <w:bdr w:val="none" w:sz="0" w:space="0" w:color="auto" w:frame="1"/>
              <w:shd w:val="clear" w:color="auto" w:fill="EFF0F1"/>
            </w:rPr>
          </w:rPrChange>
        </w:rPr>
        <w:t xml:space="preserve">  a</w:t>
      </w:r>
      <w:proofErr w:type="gramEnd"/>
      <w:r w:rsidRPr="00617544">
        <w:rPr>
          <w:rStyle w:val="pun"/>
          <w:i/>
          <w:color w:val="303336"/>
          <w:bdr w:val="none" w:sz="0" w:space="0" w:color="auto" w:frame="1"/>
          <w:shd w:val="clear" w:color="auto" w:fill="EFF0F1"/>
          <w:rPrChange w:id="1094"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095" w:author="chotta-safe" w:date="2017-03-05T14:12:00Z">
            <w:rPr>
              <w:rStyle w:val="pln"/>
              <w:rFonts w:ascii="Times New Roman" w:hAnsi="Times New Roman" w:cs="Times New Roman"/>
              <w:i/>
              <w:color w:val="303336"/>
              <w:bdr w:val="none" w:sz="0" w:space="0" w:color="auto" w:frame="1"/>
              <w:shd w:val="clear" w:color="auto" w:fill="EFF0F1"/>
            </w:rPr>
          </w:rPrChange>
        </w:rPr>
        <w:t xml:space="preserve">  b</w:t>
      </w:r>
      <w:r w:rsidRPr="00617544">
        <w:rPr>
          <w:rStyle w:val="pun"/>
          <w:i/>
          <w:color w:val="303336"/>
          <w:bdr w:val="none" w:sz="0" w:space="0" w:color="auto" w:frame="1"/>
          <w:shd w:val="clear" w:color="auto" w:fill="EFF0F1"/>
          <w:rPrChange w:id="1096"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97" w:author="chotta-safe" w:date="2017-03-05T14:12:00Z">
            <w:rPr>
              <w:rStyle w:val="pln"/>
              <w:rFonts w:ascii="Times New Roman" w:hAnsi="Times New Roman" w:cs="Times New Roman"/>
              <w:i/>
              <w:color w:val="303336"/>
              <w:bdr w:val="none" w:sz="0" w:space="0" w:color="auto" w:frame="1"/>
              <w:shd w:val="clear" w:color="auto" w:fill="EFF0F1"/>
            </w:rPr>
          </w:rPrChange>
        </w:rPr>
      </w:pPr>
      <w:r w:rsidRPr="00617544">
        <w:rPr>
          <w:rStyle w:val="pun"/>
          <w:i/>
          <w:color w:val="303336"/>
          <w:bdr w:val="none" w:sz="0" w:space="0" w:color="auto" w:frame="1"/>
          <w:shd w:val="clear" w:color="auto" w:fill="EFF0F1"/>
          <w:rPrChange w:id="1098"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099" w:author="chotta-safe" w:date="2017-03-05T14:12:00Z">
            <w:rPr>
              <w:rStyle w:val="pln"/>
              <w:rFonts w:ascii="Times New Roman" w:hAnsi="Times New Roman" w:cs="Times New Roman"/>
              <w:i/>
              <w:color w:val="303336"/>
              <w:bdr w:val="none" w:sz="0" w:space="0" w:color="auto" w:frame="1"/>
              <w:shd w:val="clear" w:color="auto" w:fill="EFF0F1"/>
            </w:rPr>
          </w:rPrChange>
        </w:rPr>
      </w:pPr>
      <w:proofErr w:type="gramStart"/>
      <w:r w:rsidRPr="00617544">
        <w:rPr>
          <w:rStyle w:val="pun"/>
          <w:i/>
          <w:color w:val="303336"/>
          <w:bdr w:val="none" w:sz="0" w:space="0" w:color="auto" w:frame="1"/>
          <w:shd w:val="clear" w:color="auto" w:fill="EFF0F1"/>
          <w:rPrChange w:id="1100"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101"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lit"/>
          <w:i/>
          <w:color w:val="7D2727"/>
          <w:bdr w:val="none" w:sz="0" w:space="0" w:color="auto" w:frame="1"/>
          <w:shd w:val="clear" w:color="auto" w:fill="EFF0F1"/>
          <w:rPrChange w:id="1102" w:author="chotta-safe" w:date="2017-03-05T14:12:00Z">
            <w:rPr>
              <w:rStyle w:val="lit"/>
              <w:rFonts w:ascii="Times New Roman" w:hAnsi="Times New Roman" w:cs="Times New Roman"/>
              <w:i/>
              <w:color w:val="7D2727"/>
              <w:bdr w:val="none" w:sz="0" w:space="0" w:color="auto" w:frame="1"/>
              <w:shd w:val="clear" w:color="auto" w:fill="EFF0F1"/>
            </w:rPr>
          </w:rPrChange>
        </w:rPr>
        <w:t>1</w:t>
      </w:r>
      <w:proofErr w:type="gramEnd"/>
      <w:r w:rsidRPr="00617544">
        <w:rPr>
          <w:rStyle w:val="pun"/>
          <w:i/>
          <w:color w:val="303336"/>
          <w:bdr w:val="none" w:sz="0" w:space="0" w:color="auto" w:frame="1"/>
          <w:shd w:val="clear" w:color="auto" w:fill="EFF0F1"/>
          <w:rPrChange w:id="1103"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104"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lit"/>
          <w:i/>
          <w:color w:val="7D2727"/>
          <w:bdr w:val="none" w:sz="0" w:space="0" w:color="auto" w:frame="1"/>
          <w:shd w:val="clear" w:color="auto" w:fill="EFF0F1"/>
          <w:rPrChange w:id="1105" w:author="chotta-safe" w:date="2017-03-05T14:12:00Z">
            <w:rPr>
              <w:rStyle w:val="lit"/>
              <w:rFonts w:ascii="Times New Roman" w:hAnsi="Times New Roman" w:cs="Times New Roman"/>
              <w:i/>
              <w:color w:val="7D2727"/>
              <w:bdr w:val="none" w:sz="0" w:space="0" w:color="auto" w:frame="1"/>
              <w:shd w:val="clear" w:color="auto" w:fill="EFF0F1"/>
            </w:rPr>
          </w:rPrChange>
        </w:rPr>
        <w:t>2</w:t>
      </w:r>
      <w:r w:rsidRPr="00617544">
        <w:rPr>
          <w:rStyle w:val="pun"/>
          <w:i/>
          <w:color w:val="303336"/>
          <w:bdr w:val="none" w:sz="0" w:space="0" w:color="auto" w:frame="1"/>
          <w:shd w:val="clear" w:color="auto" w:fill="EFF0F1"/>
          <w:rPrChange w:id="1106"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ln"/>
          <w:i/>
          <w:color w:val="303336"/>
          <w:bdr w:val="none" w:sz="0" w:space="0" w:color="auto" w:frame="1"/>
          <w:shd w:val="clear" w:color="auto" w:fill="EFF0F1"/>
          <w:rPrChange w:id="1107" w:author="chotta-safe" w:date="2017-03-05T14:12:00Z">
            <w:rPr>
              <w:rStyle w:val="pln"/>
              <w:rFonts w:ascii="Times New Roman" w:hAnsi="Times New Roman" w:cs="Times New Roman"/>
              <w:i/>
              <w:color w:val="303336"/>
              <w:bdr w:val="none" w:sz="0" w:space="0" w:color="auto" w:frame="1"/>
              <w:shd w:val="clear" w:color="auto" w:fill="EFF0F1"/>
            </w:rPr>
          </w:rPrChange>
        </w:rPr>
      </w:pPr>
      <w:proofErr w:type="gramStart"/>
      <w:r w:rsidRPr="00617544">
        <w:rPr>
          <w:rStyle w:val="pun"/>
          <w:i/>
          <w:color w:val="303336"/>
          <w:bdr w:val="none" w:sz="0" w:space="0" w:color="auto" w:frame="1"/>
          <w:shd w:val="clear" w:color="auto" w:fill="EFF0F1"/>
          <w:rPrChange w:id="1108"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109"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lit"/>
          <w:i/>
          <w:color w:val="7D2727"/>
          <w:bdr w:val="none" w:sz="0" w:space="0" w:color="auto" w:frame="1"/>
          <w:shd w:val="clear" w:color="auto" w:fill="EFF0F1"/>
          <w:rPrChange w:id="1110" w:author="chotta-safe" w:date="2017-03-05T14:12:00Z">
            <w:rPr>
              <w:rStyle w:val="lit"/>
              <w:rFonts w:ascii="Times New Roman" w:hAnsi="Times New Roman" w:cs="Times New Roman"/>
              <w:i/>
              <w:color w:val="7D2727"/>
              <w:bdr w:val="none" w:sz="0" w:space="0" w:color="auto" w:frame="1"/>
              <w:shd w:val="clear" w:color="auto" w:fill="EFF0F1"/>
            </w:rPr>
          </w:rPrChange>
        </w:rPr>
        <w:t>1</w:t>
      </w:r>
      <w:proofErr w:type="gramEnd"/>
      <w:r w:rsidRPr="00617544">
        <w:rPr>
          <w:rStyle w:val="pun"/>
          <w:i/>
          <w:color w:val="303336"/>
          <w:bdr w:val="none" w:sz="0" w:space="0" w:color="auto" w:frame="1"/>
          <w:shd w:val="clear" w:color="auto" w:fill="EFF0F1"/>
          <w:rPrChange w:id="1111" w:author="chotta-safe" w:date="2017-03-05T14:12:00Z">
            <w:rPr>
              <w:rStyle w:val="pun"/>
              <w:rFonts w:ascii="Times New Roman" w:hAnsi="Times New Roman" w:cs="Times New Roman"/>
              <w:i/>
              <w:color w:val="303336"/>
              <w:bdr w:val="none" w:sz="0" w:space="0" w:color="auto" w:frame="1"/>
              <w:shd w:val="clear" w:color="auto" w:fill="EFF0F1"/>
            </w:rPr>
          </w:rPrChange>
        </w:rPr>
        <w:t>|</w:t>
      </w:r>
      <w:r w:rsidRPr="00617544">
        <w:rPr>
          <w:rStyle w:val="pln"/>
          <w:i/>
          <w:color w:val="303336"/>
          <w:bdr w:val="none" w:sz="0" w:space="0" w:color="auto" w:frame="1"/>
          <w:shd w:val="clear" w:color="auto" w:fill="EFF0F1"/>
          <w:rPrChange w:id="1112" w:author="chotta-safe" w:date="2017-03-05T14:12:00Z">
            <w:rPr>
              <w:rStyle w:val="pln"/>
              <w:rFonts w:ascii="Times New Roman" w:hAnsi="Times New Roman" w:cs="Times New Roman"/>
              <w:i/>
              <w:color w:val="303336"/>
              <w:bdr w:val="none" w:sz="0" w:space="0" w:color="auto" w:frame="1"/>
              <w:shd w:val="clear" w:color="auto" w:fill="EFF0F1"/>
            </w:rPr>
          </w:rPrChange>
        </w:rPr>
        <w:t xml:space="preserve">  </w:t>
      </w:r>
      <w:r w:rsidRPr="00617544">
        <w:rPr>
          <w:rStyle w:val="lit"/>
          <w:i/>
          <w:color w:val="7D2727"/>
          <w:bdr w:val="none" w:sz="0" w:space="0" w:color="auto" w:frame="1"/>
          <w:shd w:val="clear" w:color="auto" w:fill="EFF0F1"/>
          <w:rPrChange w:id="1113" w:author="chotta-safe" w:date="2017-03-05T14:12:00Z">
            <w:rPr>
              <w:rStyle w:val="lit"/>
              <w:rFonts w:ascii="Times New Roman" w:hAnsi="Times New Roman" w:cs="Times New Roman"/>
              <w:i/>
              <w:color w:val="7D2727"/>
              <w:bdr w:val="none" w:sz="0" w:space="0" w:color="auto" w:frame="1"/>
              <w:shd w:val="clear" w:color="auto" w:fill="EFF0F1"/>
            </w:rPr>
          </w:rPrChange>
        </w:rPr>
        <w:t>3</w:t>
      </w:r>
      <w:r w:rsidRPr="00617544">
        <w:rPr>
          <w:rStyle w:val="pun"/>
          <w:i/>
          <w:color w:val="303336"/>
          <w:bdr w:val="none" w:sz="0" w:space="0" w:color="auto" w:frame="1"/>
          <w:shd w:val="clear" w:color="auto" w:fill="EFF0F1"/>
          <w:rPrChange w:id="1114"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8300B1" w:rsidRPr="00617544" w:rsidRDefault="008300B1" w:rsidP="001566E9">
      <w:pPr>
        <w:pStyle w:val="HTMLPreformatted"/>
        <w:shd w:val="clear" w:color="auto" w:fill="EFF0F1"/>
        <w:ind w:left="720"/>
        <w:rPr>
          <w:rStyle w:val="pun"/>
          <w:i/>
          <w:color w:val="303336"/>
          <w:bdr w:val="none" w:sz="0" w:space="0" w:color="auto" w:frame="1"/>
          <w:shd w:val="clear" w:color="auto" w:fill="EFF0F1"/>
          <w:rPrChange w:id="1115" w:author="chotta-safe" w:date="2017-03-05T14:12:00Z">
            <w:rPr>
              <w:rStyle w:val="pun"/>
              <w:rFonts w:ascii="Times New Roman" w:hAnsi="Times New Roman" w:cs="Times New Roman"/>
              <w:i/>
              <w:color w:val="303336"/>
              <w:bdr w:val="none" w:sz="0" w:space="0" w:color="auto" w:frame="1"/>
              <w:shd w:val="clear" w:color="auto" w:fill="EFF0F1"/>
            </w:rPr>
          </w:rPrChange>
        </w:rPr>
      </w:pPr>
      <w:r w:rsidRPr="00617544">
        <w:rPr>
          <w:rStyle w:val="pun"/>
          <w:i/>
          <w:color w:val="303336"/>
          <w:bdr w:val="none" w:sz="0" w:space="0" w:color="auto" w:frame="1"/>
          <w:shd w:val="clear" w:color="auto" w:fill="EFF0F1"/>
          <w:rPrChange w:id="1116"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900F1B" w:rsidRPr="00617544" w:rsidRDefault="008300B1" w:rsidP="00475DD9">
      <w:pPr>
        <w:pStyle w:val="HTMLPreformatted"/>
        <w:shd w:val="clear" w:color="auto" w:fill="EFF0F1"/>
        <w:ind w:left="720"/>
        <w:rPr>
          <w:i/>
          <w:color w:val="303336"/>
          <w:bdr w:val="none" w:sz="0" w:space="0" w:color="auto" w:frame="1"/>
          <w:shd w:val="clear" w:color="auto" w:fill="EFF0F1"/>
          <w:rPrChange w:id="1117" w:author="chotta-safe" w:date="2017-03-05T14:12:00Z">
            <w:rPr>
              <w:rFonts w:ascii="Times New Roman" w:hAnsi="Times New Roman" w:cs="Times New Roman"/>
              <w:i/>
              <w:color w:val="303336"/>
              <w:bdr w:val="none" w:sz="0" w:space="0" w:color="auto" w:frame="1"/>
              <w:shd w:val="clear" w:color="auto" w:fill="EFF0F1"/>
            </w:rPr>
          </w:rPrChange>
        </w:rPr>
      </w:pPr>
      <w:r w:rsidRPr="00617544">
        <w:rPr>
          <w:rStyle w:val="pun"/>
          <w:i/>
          <w:color w:val="303336"/>
          <w:bdr w:val="none" w:sz="0" w:space="0" w:color="auto" w:frame="1"/>
          <w:shd w:val="clear" w:color="auto" w:fill="EFF0F1"/>
          <w:rPrChange w:id="1118" w:author="chotta-safe" w:date="2017-03-05T14:12:00Z">
            <w:rPr>
              <w:rStyle w:val="pun"/>
              <w:rFonts w:ascii="Times New Roman" w:hAnsi="Times New Roman" w:cs="Times New Roman"/>
              <w:i/>
              <w:color w:val="303336"/>
              <w:bdr w:val="none" w:sz="0" w:space="0" w:color="auto" w:frame="1"/>
              <w:shd w:val="clear" w:color="auto" w:fill="EFF0F1"/>
            </w:rPr>
          </w:rPrChange>
        </w:rPr>
        <w:t>*/</w:t>
      </w:r>
    </w:p>
    <w:p w:rsidR="001566E9" w:rsidRPr="00900F1B" w:rsidRDefault="001566E9"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119" w:name="_Toc474089342"/>
      <w:r w:rsidRPr="00900F1B">
        <w:rPr>
          <w:rFonts w:ascii="Times New Roman" w:eastAsia="Times New Roman" w:hAnsi="Times New Roman" w:cs="Times New Roman"/>
          <w:sz w:val="20"/>
          <w:szCs w:val="20"/>
        </w:rPr>
        <w:t>Explain Spark Streaming Architecture?</w:t>
      </w:r>
      <w:bookmarkEnd w:id="1119"/>
    </w:p>
    <w:p w:rsidR="001566E9" w:rsidRPr="00FD7A1A" w:rsidRDefault="001566E9" w:rsidP="001566E9">
      <w:pPr>
        <w:pStyle w:val="normal0"/>
        <w:spacing w:before="307" w:after="307"/>
        <w:ind w:left="720"/>
        <w:jc w:val="both"/>
        <w:rPr>
          <w:sz w:val="20"/>
          <w:szCs w:val="20"/>
        </w:rPr>
      </w:pPr>
      <w:r w:rsidRPr="00FD7A1A">
        <w:rPr>
          <w:rFonts w:ascii="Times New Roman" w:eastAsia="Times New Roman" w:hAnsi="Times New Roman" w:cs="Times New Roman"/>
          <w:sz w:val="20"/>
          <w:szCs w:val="20"/>
        </w:rPr>
        <w:t>Spark Streaming uses a “micro-batch” architecture, where Spark Streaming receives data from various input sources and groups it into small batches. New batches are created at regular time intervals. At the beginning of each time interval a new batch is created, and any data that arrives during that interval gets added to that batch. At the end of the time interval the batch is done growing. The size of the time intervals is determined by a parameter called the batch interval. Each input batch forms an RDD</w:t>
      </w:r>
      <w:del w:id="1120" w:author="chotta-safe" w:date="2017-03-05T14:19:00Z">
        <w:r w:rsidRPr="00FD7A1A" w:rsidDel="00800846">
          <w:rPr>
            <w:rFonts w:ascii="Times New Roman" w:eastAsia="Times New Roman" w:hAnsi="Times New Roman" w:cs="Times New Roman"/>
            <w:sz w:val="20"/>
            <w:szCs w:val="20"/>
          </w:rPr>
          <w:delText>,  and</w:delText>
        </w:r>
      </w:del>
      <w:ins w:id="1121" w:author="chotta-safe" w:date="2017-03-05T14:19:00Z">
        <w:r w:rsidR="00800846" w:rsidRPr="00FD7A1A">
          <w:rPr>
            <w:rFonts w:ascii="Times New Roman" w:eastAsia="Times New Roman" w:hAnsi="Times New Roman" w:cs="Times New Roman"/>
            <w:sz w:val="20"/>
            <w:szCs w:val="20"/>
          </w:rPr>
          <w:t>, and</w:t>
        </w:r>
      </w:ins>
      <w:r w:rsidRPr="00FD7A1A">
        <w:rPr>
          <w:rFonts w:ascii="Times New Roman" w:eastAsia="Times New Roman" w:hAnsi="Times New Roman" w:cs="Times New Roman"/>
          <w:sz w:val="20"/>
          <w:szCs w:val="20"/>
        </w:rPr>
        <w:t xml:space="preserve"> is processed using Spark jobs to create other RDDs. The processed results can then be pushed out to external systems in batches.</w:t>
      </w:r>
    </w:p>
    <w:p w:rsidR="001566E9" w:rsidRPr="00900F1B" w:rsidRDefault="001566E9"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122" w:name="_Toc474089343"/>
      <w:r w:rsidRPr="00900F1B">
        <w:rPr>
          <w:rFonts w:ascii="Times New Roman" w:eastAsia="Times New Roman" w:hAnsi="Times New Roman" w:cs="Times New Roman"/>
          <w:sz w:val="20"/>
          <w:szCs w:val="20"/>
        </w:rPr>
        <w:t>What are the types of Transformations on DStreams?</w:t>
      </w:r>
      <w:bookmarkEnd w:id="1122"/>
    </w:p>
    <w:p w:rsidR="001566E9" w:rsidRDefault="001566E9" w:rsidP="00113F57">
      <w:pPr>
        <w:ind w:left="720"/>
        <w:rPr>
          <w:rFonts w:ascii="Times New Roman" w:hAnsi="Times New Roman" w:cs="Times New Roman"/>
          <w:sz w:val="20"/>
          <w:szCs w:val="20"/>
        </w:rPr>
      </w:pPr>
      <w:r w:rsidRPr="00113F57">
        <w:rPr>
          <w:rFonts w:ascii="Times New Roman" w:hAnsi="Times New Roman" w:cs="Times New Roman"/>
          <w:b/>
          <w:sz w:val="20"/>
          <w:szCs w:val="20"/>
        </w:rPr>
        <w:t>Stateless transformations</w:t>
      </w:r>
      <w:r w:rsidR="00113F57">
        <w:rPr>
          <w:rFonts w:ascii="Times New Roman" w:hAnsi="Times New Roman" w:cs="Times New Roman"/>
          <w:b/>
          <w:sz w:val="20"/>
          <w:szCs w:val="20"/>
        </w:rPr>
        <w:t>:</w:t>
      </w:r>
      <w:r w:rsidR="00113F57">
        <w:rPr>
          <w:rFonts w:ascii="Times New Roman" w:hAnsi="Times New Roman" w:cs="Times New Roman"/>
          <w:sz w:val="20"/>
          <w:szCs w:val="20"/>
        </w:rPr>
        <w:t> T</w:t>
      </w:r>
      <w:r w:rsidRPr="00113F57">
        <w:rPr>
          <w:rFonts w:ascii="Times New Roman" w:hAnsi="Times New Roman" w:cs="Times New Roman"/>
          <w:sz w:val="20"/>
          <w:szCs w:val="20"/>
        </w:rPr>
        <w:t xml:space="preserve">he processing of each batch does not depend on the data of its previous batches. They include the commonRDD transformations like </w:t>
      </w:r>
      <w:proofErr w:type="gramStart"/>
      <w:r w:rsidRPr="00113F57">
        <w:rPr>
          <w:rFonts w:ascii="Times New Roman" w:hAnsi="Times New Roman" w:cs="Times New Roman"/>
          <w:sz w:val="20"/>
          <w:szCs w:val="20"/>
        </w:rPr>
        <w:t>map(</w:t>
      </w:r>
      <w:proofErr w:type="gramEnd"/>
      <w:r w:rsidRPr="00113F57">
        <w:rPr>
          <w:rFonts w:ascii="Times New Roman" w:hAnsi="Times New Roman" w:cs="Times New Roman"/>
          <w:sz w:val="20"/>
          <w:szCs w:val="20"/>
        </w:rPr>
        <w:t>), filter(), and reduceByKey().</w:t>
      </w:r>
      <w:r w:rsidRPr="00113F57">
        <w:rPr>
          <w:rFonts w:ascii="Times New Roman" w:hAnsi="Times New Roman" w:cs="Times New Roman"/>
          <w:sz w:val="20"/>
          <w:szCs w:val="20"/>
        </w:rPr>
        <w:br/>
      </w:r>
      <w:r w:rsidRPr="00113F57">
        <w:rPr>
          <w:rFonts w:ascii="Times New Roman" w:hAnsi="Times New Roman" w:cs="Times New Roman"/>
          <w:b/>
          <w:sz w:val="20"/>
          <w:szCs w:val="20"/>
        </w:rPr>
        <w:t>Stateful transformations</w:t>
      </w:r>
      <w:r w:rsidR="00113F57">
        <w:rPr>
          <w:rFonts w:ascii="Times New Roman" w:hAnsi="Times New Roman" w:cs="Times New Roman"/>
          <w:sz w:val="20"/>
          <w:szCs w:val="20"/>
        </w:rPr>
        <w:t>:</w:t>
      </w:r>
      <w:r w:rsidRPr="00113F57">
        <w:rPr>
          <w:rFonts w:ascii="Times New Roman" w:hAnsi="Times New Roman" w:cs="Times New Roman"/>
          <w:sz w:val="20"/>
          <w:szCs w:val="20"/>
        </w:rPr>
        <w:t xml:space="preserve"> in contrast, use data or intermediate results from previous batches to compute the results of the current batch. They include transformations based on sliding windows and on tracking state across time.</w:t>
      </w:r>
    </w:p>
    <w:p w:rsidR="001566E9" w:rsidRPr="00900F1B" w:rsidRDefault="001566E9"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123" w:name="_Toc474089344"/>
      <w:r w:rsidRPr="00900F1B">
        <w:rPr>
          <w:rFonts w:ascii="Times New Roman" w:eastAsia="Times New Roman" w:hAnsi="Times New Roman" w:cs="Times New Roman"/>
          <w:sz w:val="20"/>
          <w:szCs w:val="20"/>
        </w:rPr>
        <w:t xml:space="preserve">What is Receiver in Spark </w:t>
      </w:r>
      <w:proofErr w:type="gramStart"/>
      <w:r w:rsidRPr="00900F1B">
        <w:rPr>
          <w:rFonts w:ascii="Times New Roman" w:eastAsia="Times New Roman" w:hAnsi="Times New Roman" w:cs="Times New Roman"/>
          <w:sz w:val="20"/>
          <w:szCs w:val="20"/>
        </w:rPr>
        <w:t>Streaming</w:t>
      </w:r>
      <w:proofErr w:type="gramEnd"/>
      <w:r w:rsidR="00064D9C" w:rsidRPr="00900F1B">
        <w:rPr>
          <w:rFonts w:ascii="Times New Roman" w:eastAsia="Times New Roman" w:hAnsi="Times New Roman" w:cs="Times New Roman"/>
          <w:sz w:val="20"/>
          <w:szCs w:val="20"/>
        </w:rPr>
        <w:t xml:space="preserve">, </w:t>
      </w:r>
      <w:ins w:id="1124" w:author="chotta-safe" w:date="2017-03-05T14:12:00Z">
        <w:r w:rsidR="00617544">
          <w:rPr>
            <w:rFonts w:ascii="Times New Roman" w:eastAsia="Times New Roman" w:hAnsi="Times New Roman" w:cs="Times New Roman"/>
            <w:sz w:val="20"/>
            <w:szCs w:val="20"/>
          </w:rPr>
          <w:t xml:space="preserve">and </w:t>
        </w:r>
      </w:ins>
      <w:r w:rsidR="00064D9C" w:rsidRPr="00900F1B">
        <w:rPr>
          <w:rFonts w:ascii="Times New Roman" w:eastAsia="Times New Roman" w:hAnsi="Times New Roman" w:cs="Times New Roman"/>
          <w:sz w:val="20"/>
          <w:szCs w:val="20"/>
        </w:rPr>
        <w:t>can you build custom receivers</w:t>
      </w:r>
      <w:r w:rsidRPr="00900F1B">
        <w:rPr>
          <w:rFonts w:ascii="Times New Roman" w:eastAsia="Times New Roman" w:hAnsi="Times New Roman" w:cs="Times New Roman"/>
          <w:sz w:val="20"/>
          <w:szCs w:val="20"/>
        </w:rPr>
        <w:t>?</w:t>
      </w:r>
      <w:bookmarkEnd w:id="1123"/>
    </w:p>
    <w:p w:rsidR="001566E9" w:rsidRPr="00FD7A1A" w:rsidRDefault="001566E9" w:rsidP="001566E9">
      <w:pPr>
        <w:pStyle w:val="normal0"/>
        <w:spacing w:before="307" w:after="307"/>
        <w:ind w:left="720"/>
        <w:jc w:val="both"/>
        <w:rPr>
          <w:sz w:val="20"/>
          <w:szCs w:val="20"/>
        </w:rPr>
      </w:pPr>
      <w:r w:rsidRPr="00FD7A1A">
        <w:rPr>
          <w:rFonts w:ascii="Times New Roman" w:eastAsia="Times New Roman" w:hAnsi="Times New Roman" w:cs="Times New Roman"/>
          <w:sz w:val="20"/>
          <w:szCs w:val="20"/>
        </w:rPr>
        <w:t>Every input DStream is associated with a </w:t>
      </w:r>
      <w:r w:rsidRPr="00FD7A1A">
        <w:rPr>
          <w:rFonts w:ascii="Times New Roman" w:eastAsia="Times New Roman" w:hAnsi="Times New Roman" w:cs="Times New Roman"/>
          <w:b/>
          <w:sz w:val="20"/>
          <w:szCs w:val="20"/>
        </w:rPr>
        <w:t>Receiver </w:t>
      </w:r>
      <w:r w:rsidRPr="00FD7A1A">
        <w:rPr>
          <w:rFonts w:ascii="Times New Roman" w:eastAsia="Times New Roman" w:hAnsi="Times New Roman" w:cs="Times New Roman"/>
          <w:sz w:val="20"/>
          <w:szCs w:val="20"/>
        </w:rPr>
        <w:t>object which receives the data from a source and stores it in Spark’s memory for processing.</w:t>
      </w:r>
      <w:r w:rsidR="00064D9C" w:rsidRPr="00FD7A1A">
        <w:rPr>
          <w:rFonts w:ascii="Times New Roman" w:eastAsia="Times New Roman" w:hAnsi="Times New Roman" w:cs="Times New Roman"/>
          <w:sz w:val="20"/>
          <w:szCs w:val="20"/>
        </w:rPr>
        <w:t xml:space="preserve"> Yes custom receiver can receive streaming data from any arbitrary data source. </w:t>
      </w:r>
      <w:proofErr w:type="gramStart"/>
      <w:r w:rsidR="00064D9C" w:rsidRPr="00FD7A1A">
        <w:rPr>
          <w:rFonts w:ascii="Times New Roman" w:eastAsia="Times New Roman" w:hAnsi="Times New Roman" w:cs="Times New Roman"/>
          <w:sz w:val="20"/>
          <w:szCs w:val="20"/>
        </w:rPr>
        <w:t>Can be implemented in Scala or Java.</w:t>
      </w:r>
      <w:proofErr w:type="gramEnd"/>
      <w:r w:rsidR="00064D9C" w:rsidRPr="00FD7A1A">
        <w:rPr>
          <w:rFonts w:ascii="Times New Roman" w:eastAsia="Times New Roman" w:hAnsi="Times New Roman" w:cs="Times New Roman"/>
          <w:sz w:val="20"/>
          <w:szCs w:val="20"/>
        </w:rPr>
        <w:t xml:space="preserve"> Must provide implementations for </w:t>
      </w:r>
      <w:proofErr w:type="gramStart"/>
      <w:r w:rsidR="00064D9C" w:rsidRPr="00FD7A1A">
        <w:rPr>
          <w:rFonts w:ascii="Times New Roman" w:eastAsia="Times New Roman" w:hAnsi="Times New Roman" w:cs="Times New Roman"/>
          <w:sz w:val="20"/>
          <w:szCs w:val="20"/>
        </w:rPr>
        <w:t>onStart(</w:t>
      </w:r>
      <w:proofErr w:type="gramEnd"/>
      <w:r w:rsidR="00064D9C" w:rsidRPr="00FD7A1A">
        <w:rPr>
          <w:rFonts w:ascii="Times New Roman" w:eastAsia="Times New Roman" w:hAnsi="Times New Roman" w:cs="Times New Roman"/>
          <w:sz w:val="20"/>
          <w:szCs w:val="20"/>
        </w:rPr>
        <w:t>) and onStop()</w:t>
      </w:r>
    </w:p>
    <w:p w:rsidR="008300B1" w:rsidRPr="00900F1B" w:rsidRDefault="00267DAE"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125" w:name="_Toc474089345"/>
      <w:r w:rsidRPr="00900F1B">
        <w:rPr>
          <w:rFonts w:ascii="Times New Roman" w:eastAsia="Times New Roman" w:hAnsi="Times New Roman" w:cs="Times New Roman"/>
          <w:sz w:val="20"/>
          <w:szCs w:val="20"/>
        </w:rPr>
        <w:t xml:space="preserve">Explain the process of Live streaming </w:t>
      </w:r>
      <w:del w:id="1126" w:author="chotta-safe" w:date="2017-03-05T14:15:00Z">
        <w:r w:rsidRPr="00900F1B" w:rsidDel="00617544">
          <w:rPr>
            <w:rFonts w:ascii="Times New Roman" w:eastAsia="Times New Roman" w:hAnsi="Times New Roman" w:cs="Times New Roman"/>
            <w:sz w:val="20"/>
            <w:szCs w:val="20"/>
          </w:rPr>
          <w:delText xml:space="preserve">and how to </w:delText>
        </w:r>
      </w:del>
      <w:r w:rsidRPr="00900F1B">
        <w:rPr>
          <w:rFonts w:ascii="Times New Roman" w:eastAsia="Times New Roman" w:hAnsi="Times New Roman" w:cs="Times New Roman"/>
          <w:sz w:val="20"/>
          <w:szCs w:val="20"/>
        </w:rPr>
        <w:t>stor</w:t>
      </w:r>
      <w:ins w:id="1127" w:author="chotta-safe" w:date="2017-03-05T14:15:00Z">
        <w:r w:rsidR="00617544">
          <w:rPr>
            <w:rFonts w:ascii="Times New Roman" w:eastAsia="Times New Roman" w:hAnsi="Times New Roman" w:cs="Times New Roman"/>
            <w:sz w:val="20"/>
            <w:szCs w:val="20"/>
          </w:rPr>
          <w:t>ing</w:t>
        </w:r>
      </w:ins>
      <w:del w:id="1128" w:author="chotta-safe" w:date="2017-03-05T14:15:00Z">
        <w:r w:rsidRPr="00900F1B" w:rsidDel="00617544">
          <w:rPr>
            <w:rFonts w:ascii="Times New Roman" w:eastAsia="Times New Roman" w:hAnsi="Times New Roman" w:cs="Times New Roman"/>
            <w:sz w:val="20"/>
            <w:szCs w:val="20"/>
          </w:rPr>
          <w:delText>e</w:delText>
        </w:r>
      </w:del>
      <w:r w:rsidRPr="00900F1B">
        <w:rPr>
          <w:rFonts w:ascii="Times New Roman" w:eastAsia="Times New Roman" w:hAnsi="Times New Roman" w:cs="Times New Roman"/>
          <w:sz w:val="20"/>
          <w:szCs w:val="20"/>
        </w:rPr>
        <w:t xml:space="preserve"> DStream data to database? </w:t>
      </w:r>
      <w:hyperlink r:id="rId124" w:history="1">
        <w:r w:rsidRPr="00113F57">
          <w:rPr>
            <w:rFonts w:ascii="Times New Roman" w:eastAsia="Times New Roman" w:hAnsi="Times New Roman" w:cs="Times New Roman"/>
            <w:sz w:val="20"/>
            <w:szCs w:val="20"/>
          </w:rPr>
          <w:t>Ref</w:t>
        </w:r>
        <w:bookmarkEnd w:id="1125"/>
      </w:hyperlink>
    </w:p>
    <w:p w:rsidR="00267DAE" w:rsidRPr="00FD7A1A" w:rsidRDefault="00267DAE" w:rsidP="001566E9">
      <w:pPr>
        <w:pStyle w:val="normal0"/>
        <w:spacing w:before="280" w:after="280" w:line="240" w:lineRule="auto"/>
        <w:ind w:firstLine="720"/>
        <w:rPr>
          <w:rFonts w:ascii="Times New Roman" w:hAnsi="Times New Roman" w:cs="Times New Roman"/>
          <w:sz w:val="20"/>
          <w:szCs w:val="20"/>
        </w:rPr>
      </w:pPr>
      <w:r w:rsidRPr="00FD7A1A">
        <w:rPr>
          <w:rFonts w:ascii="Times New Roman" w:hAnsi="Times New Roman" w:cs="Times New Roman"/>
          <w:sz w:val="20"/>
          <w:szCs w:val="20"/>
        </w:rPr>
        <w:t>Real-Time Streaming Data Pipelines with Apache APIs: Kafka, Spark Streaming, and HBase</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Spark Streaming Code</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These are the basic steps for Spark Streaming code:</w:t>
      </w:r>
    </w:p>
    <w:p w:rsidR="00267DAE" w:rsidRPr="00FD7A1A" w:rsidRDefault="00267DAE" w:rsidP="001566E9">
      <w:pPr>
        <w:widowControl/>
        <w:numPr>
          <w:ilvl w:val="0"/>
          <w:numId w:val="1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Initialize a Spark StreamingContext object. Using this context, create a DStream.</w:t>
      </w:r>
    </w:p>
    <w:p w:rsidR="00267DAE" w:rsidRPr="00FD7A1A" w:rsidRDefault="00267DAE" w:rsidP="001566E9">
      <w:pPr>
        <w:widowControl/>
        <w:numPr>
          <w:ilvl w:val="1"/>
          <w:numId w:val="1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use the KafkaUtils createDirectStream method to create an input stream from a Kafka or MapR Streams topic. This creates a DStream that represents the stream of incoming data, where each record is a line of text.</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434840" cy="2065020"/>
            <wp:effectExtent l="19050" t="0" r="3810" b="0"/>
            <wp:docPr id="32" name="Picture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itle"/>
                    <pic:cNvPicPr>
                      <a:picLocks noChangeAspect="1" noChangeArrowheads="1"/>
                    </pic:cNvPicPr>
                  </pic:nvPicPr>
                  <pic:blipFill>
                    <a:blip r:embed="rId125" cstate="print"/>
                    <a:srcRect/>
                    <a:stretch>
                      <a:fillRect/>
                    </a:stretch>
                  </pic:blipFill>
                  <pic:spPr bwMode="auto">
                    <a:xfrm>
                      <a:off x="0" y="0"/>
                      <a:ext cx="4434840" cy="2065020"/>
                    </a:xfrm>
                    <a:prstGeom prst="rect">
                      <a:avLst/>
                    </a:prstGeom>
                    <a:noFill/>
                    <a:ln w="9525">
                      <a:noFill/>
                      <a:miter lim="800000"/>
                      <a:headEnd/>
                      <a:tailEnd/>
                    </a:ln>
                  </pic:spPr>
                </pic:pic>
              </a:graphicData>
            </a:graphic>
          </wp:inline>
        </w:drawing>
      </w:r>
    </w:p>
    <w:p w:rsidR="00267DAE" w:rsidRPr="00FD7A1A" w:rsidRDefault="00267DAE" w:rsidP="001566E9">
      <w:pPr>
        <w:widowControl/>
        <w:numPr>
          <w:ilvl w:val="0"/>
          <w:numId w:val="11"/>
        </w:numPr>
        <w:shd w:val="clear" w:color="auto" w:fill="FFFFFF"/>
        <w:tabs>
          <w:tab w:val="clear" w:pos="720"/>
          <w:tab w:val="num" w:pos="1440"/>
        </w:tabs>
        <w:spacing w:before="120" w:after="300" w:line="360"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Apply transformations (which create new DStreams)</w:t>
      </w:r>
    </w:p>
    <w:p w:rsidR="00267DAE" w:rsidRPr="00FD7A1A" w:rsidRDefault="00267DAE" w:rsidP="001566E9">
      <w:pPr>
        <w:widowControl/>
        <w:numPr>
          <w:ilvl w:val="1"/>
          <w:numId w:val="11"/>
        </w:numPr>
        <w:shd w:val="clear" w:color="auto" w:fill="FFFFFF"/>
        <w:tabs>
          <w:tab w:val="clear" w:pos="1440"/>
          <w:tab w:val="num" w:pos="2160"/>
        </w:tabs>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We parse the message values into Sensor objects, with the map operation on the dStream. The map operation applies the Sensor.parseSensor function on the RDDs in the dStream, resulting in RDDs of Sensor objects.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Any operation applied on a DStream translates to operations on the underlying RDDs. The map operation is applied on each RDD in the dStream to generate the sensorDStream RDDs.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2057400"/>
            <wp:effectExtent l="19050" t="0" r="3810" b="0"/>
            <wp:docPr id="31" name="Picture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title"/>
                    <pic:cNvPicPr>
                      <a:picLocks noChangeAspect="1" noChangeArrowheads="1"/>
                    </pic:cNvPicPr>
                  </pic:nvPicPr>
                  <pic:blipFill>
                    <a:blip r:embed="rId126" cstate="print"/>
                    <a:srcRect/>
                    <a:stretch>
                      <a:fillRect/>
                    </a:stretch>
                  </pic:blipFill>
                  <pic:spPr bwMode="auto">
                    <a:xfrm>
                      <a:off x="0" y="0"/>
                      <a:ext cx="4434840" cy="2057400"/>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oil pump sensor data comes in as strings of comma separated values. We use a Scala case class to define the Sensor schema corresponding to the sensor data, and a parseSensor function to parse the comma separated values into the sensor case class.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434840" cy="2026920"/>
            <wp:effectExtent l="19050" t="0" r="3810" b="0"/>
            <wp:docPr id="30" name="Picture 3"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itle"/>
                    <pic:cNvPicPr>
                      <a:picLocks noChangeAspect="1" noChangeArrowheads="1"/>
                    </pic:cNvPicPr>
                  </pic:nvPicPr>
                  <pic:blipFill>
                    <a:blip r:embed="rId127" cstate="print"/>
                    <a:srcRect/>
                    <a:stretch>
                      <a:fillRect/>
                    </a:stretch>
                  </pic:blipFill>
                  <pic:spPr bwMode="auto">
                    <a:xfrm>
                      <a:off x="0" y="0"/>
                      <a:ext cx="4434840" cy="2026920"/>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Next, we use the DStream foreachRDD method to apply processing to each RDD in this DStream. We register the DataFrame as a table, which allows us to use it in subsequent SQL statements. We use an SQL query to find the max, min, and average for the sensor attributes.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981200"/>
            <wp:effectExtent l="19050" t="0" r="3810" b="0"/>
            <wp:docPr id="29" name="Picture 4"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itle"/>
                    <pic:cNvPicPr>
                      <a:picLocks noChangeAspect="1" noChangeArrowheads="1"/>
                    </pic:cNvPicPr>
                  </pic:nvPicPr>
                  <pic:blipFill>
                    <a:blip r:embed="rId128" cstate="print"/>
                    <a:srcRect/>
                    <a:stretch>
                      <a:fillRect/>
                    </a:stretch>
                  </pic:blipFill>
                  <pic:spPr bwMode="auto">
                    <a:xfrm>
                      <a:off x="0" y="0"/>
                      <a:ext cx="4434840" cy="1981200"/>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Here is example output from the query which shows the max, min, and average output from our sensors.</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645920"/>
            <wp:effectExtent l="19050" t="0" r="3810" b="0"/>
            <wp:docPr id="28" name="Picture 5"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title"/>
                    <pic:cNvPicPr>
                      <a:picLocks noChangeAspect="1" noChangeArrowheads="1"/>
                    </pic:cNvPicPr>
                  </pic:nvPicPr>
                  <pic:blipFill>
                    <a:blip r:embed="rId129" cstate="print"/>
                    <a:srcRect/>
                    <a:stretch>
                      <a:fillRect/>
                    </a:stretch>
                  </pic:blipFill>
                  <pic:spPr bwMode="auto">
                    <a:xfrm>
                      <a:off x="0" y="0"/>
                      <a:ext cx="4434840" cy="1645920"/>
                    </a:xfrm>
                    <a:prstGeom prst="rect">
                      <a:avLst/>
                    </a:prstGeom>
                    <a:noFill/>
                    <a:ln w="9525">
                      <a:noFill/>
                      <a:miter lim="800000"/>
                      <a:headEnd/>
                      <a:tailEnd/>
                    </a:ln>
                  </pic:spPr>
                </pic:pic>
              </a:graphicData>
            </a:graphic>
          </wp:inline>
        </w:drawing>
      </w:r>
    </w:p>
    <w:p w:rsidR="00267DAE" w:rsidRPr="00FD7A1A" w:rsidRDefault="00267DAE" w:rsidP="001566E9">
      <w:pPr>
        <w:widowControl/>
        <w:numPr>
          <w:ilvl w:val="0"/>
          <w:numId w:val="11"/>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And/or Apply output operations</w:t>
      </w:r>
    </w:p>
    <w:p w:rsidR="00267DAE" w:rsidRPr="00FD7A1A" w:rsidRDefault="00267DAE" w:rsidP="001566E9">
      <w:pPr>
        <w:widowControl/>
        <w:numPr>
          <w:ilvl w:val="1"/>
          <w:numId w:val="11"/>
        </w:numPr>
        <w:shd w:val="clear" w:color="auto" w:fill="FFFFFF"/>
        <w:tabs>
          <w:tab w:val="clear" w:pos="1440"/>
          <w:tab w:val="num" w:pos="2160"/>
        </w:tabs>
        <w:spacing w:before="100" w:beforeAutospacing="1" w:after="100" w:afterAutospacing="1"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The sensorRDD objects are filtered for low </w:t>
      </w:r>
      <w:proofErr w:type="gramStart"/>
      <w:r w:rsidRPr="00FD7A1A">
        <w:rPr>
          <w:rFonts w:ascii="Times New Roman" w:eastAsia="Times New Roman" w:hAnsi="Times New Roman" w:cs="Times New Roman"/>
          <w:sz w:val="20"/>
          <w:szCs w:val="20"/>
        </w:rPr>
        <w:t>psi ,</w:t>
      </w:r>
      <w:proofErr w:type="gramEnd"/>
      <w:r w:rsidRPr="00FD7A1A">
        <w:rPr>
          <w:rFonts w:ascii="Times New Roman" w:eastAsia="Times New Roman" w:hAnsi="Times New Roman" w:cs="Times New Roman"/>
          <w:sz w:val="20"/>
          <w:szCs w:val="20"/>
        </w:rPr>
        <w:t xml:space="preserve"> the sensor and alert data is converted to Put objects, and then written to HBase, using the saveAsHadoopDataset method. This outputs the RDD to any Hadoop-supported storage system using a Hadoop Configuration object for that storage system.</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216400" cy="1956062"/>
            <wp:effectExtent l="19050" t="0" r="0" b="0"/>
            <wp:docPr id="27" name="Picture 6"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title"/>
                    <pic:cNvPicPr>
                      <a:picLocks noChangeAspect="1" noChangeArrowheads="1"/>
                    </pic:cNvPicPr>
                  </pic:nvPicPr>
                  <pic:blipFill>
                    <a:blip r:embed="rId130" cstate="print"/>
                    <a:srcRect/>
                    <a:stretch>
                      <a:fillRect/>
                    </a:stretch>
                  </pic:blipFill>
                  <pic:spPr bwMode="auto">
                    <a:xfrm>
                      <a:off x="0" y="0"/>
                      <a:ext cx="4216400" cy="1956062"/>
                    </a:xfrm>
                    <a:prstGeom prst="rect">
                      <a:avLst/>
                    </a:prstGeom>
                    <a:noFill/>
                    <a:ln w="9525">
                      <a:noFill/>
                      <a:miter lim="800000"/>
                      <a:headEnd/>
                      <a:tailEnd/>
                    </a:ln>
                  </pic:spPr>
                </pic:pic>
              </a:graphicData>
            </a:graphic>
          </wp:inline>
        </w:drawing>
      </w:r>
    </w:p>
    <w:p w:rsidR="00267DAE" w:rsidRPr="00FD7A1A" w:rsidRDefault="00267DAE" w:rsidP="001566E9">
      <w:pPr>
        <w:widowControl/>
        <w:numPr>
          <w:ilvl w:val="0"/>
          <w:numId w:val="11"/>
        </w:numPr>
        <w:shd w:val="clear" w:color="auto" w:fill="FFFFFF"/>
        <w:tabs>
          <w:tab w:val="clear" w:pos="720"/>
          <w:tab w:val="num" w:pos="1440"/>
        </w:tabs>
        <w:spacing w:before="120" w:after="300" w:line="360" w:lineRule="atLeast"/>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Start receiving data and processing it. Wait for the processing to be stopped.</w:t>
      </w:r>
    </w:p>
    <w:p w:rsidR="00267DAE" w:rsidRPr="00FD7A1A" w:rsidRDefault="00267DAE" w:rsidP="001566E9">
      <w:pPr>
        <w:widowControl/>
        <w:numPr>
          <w:ilvl w:val="1"/>
          <w:numId w:val="11"/>
        </w:numPr>
        <w:shd w:val="clear" w:color="auto" w:fill="FFFFFF"/>
        <w:tabs>
          <w:tab w:val="clear" w:pos="1440"/>
          <w:tab w:val="num" w:pos="2160"/>
        </w:tabs>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 xml:space="preserve">To start receiving data, we must explicitly call </w:t>
      </w:r>
      <w:proofErr w:type="gramStart"/>
      <w:r w:rsidRPr="00FD7A1A">
        <w:rPr>
          <w:rFonts w:ascii="Times New Roman" w:eastAsia="Times New Roman" w:hAnsi="Times New Roman" w:cs="Times New Roman"/>
          <w:sz w:val="20"/>
          <w:szCs w:val="20"/>
        </w:rPr>
        <w:t>start(</w:t>
      </w:r>
      <w:proofErr w:type="gramEnd"/>
      <w:r w:rsidRPr="00FD7A1A">
        <w:rPr>
          <w:rFonts w:ascii="Times New Roman" w:eastAsia="Times New Roman" w:hAnsi="Times New Roman" w:cs="Times New Roman"/>
          <w:sz w:val="20"/>
          <w:szCs w:val="20"/>
        </w:rPr>
        <w:t>) on the StreamingContext, then call awaitTermination to wait for the streaming computation to finish.</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434840" cy="1440180"/>
            <wp:effectExtent l="19050" t="0" r="3810" b="0"/>
            <wp:docPr id="26" name="Picture 7"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title"/>
                    <pic:cNvPicPr>
                      <a:picLocks noChangeAspect="1" noChangeArrowheads="1"/>
                    </pic:cNvPicPr>
                  </pic:nvPicPr>
                  <pic:blipFill>
                    <a:blip r:embed="rId131" cstate="print"/>
                    <a:srcRect/>
                    <a:stretch>
                      <a:fillRect/>
                    </a:stretch>
                  </pic:blipFill>
                  <pic:spPr bwMode="auto">
                    <a:xfrm>
                      <a:off x="0" y="0"/>
                      <a:ext cx="4434840" cy="1440180"/>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b/>
          <w:bCs/>
          <w:sz w:val="20"/>
          <w:szCs w:val="20"/>
        </w:rPr>
        <w:t>HBase Table schema</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HBase Table Schema for the streaming data is as follows:</w:t>
      </w:r>
    </w:p>
    <w:p w:rsidR="00267DAE" w:rsidRPr="00FD7A1A" w:rsidRDefault="00267DAE" w:rsidP="001566E9">
      <w:pPr>
        <w:widowControl/>
        <w:numPr>
          <w:ilvl w:val="0"/>
          <w:numId w:val="12"/>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Composite row key of the pump name date and time stamp</w:t>
      </w:r>
    </w:p>
    <w:p w:rsidR="00267DAE" w:rsidRPr="00FD7A1A" w:rsidRDefault="00267DAE" w:rsidP="001566E9">
      <w:pPr>
        <w:widowControl/>
        <w:shd w:val="clear" w:color="auto" w:fill="FFFFFF"/>
        <w:spacing w:after="0" w:line="240" w:lineRule="auto"/>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 Family data with columns corresponding to the input data fields Column Family alerts with columns corresponding to any filters for alarming values Note that the data and alert column families could be set to expire values after a certain amount of time.</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The Schema for the daily statistics summary rollups is as follows:</w:t>
      </w:r>
    </w:p>
    <w:p w:rsidR="00267DAE" w:rsidRPr="00FD7A1A" w:rsidRDefault="00267DAE" w:rsidP="001566E9">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Composite row key of the pump name and date</w:t>
      </w:r>
    </w:p>
    <w:p w:rsidR="00267DAE" w:rsidRPr="00FD7A1A" w:rsidRDefault="00267DAE" w:rsidP="001566E9">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 Family stats</w:t>
      </w:r>
    </w:p>
    <w:p w:rsidR="00267DAE" w:rsidRPr="00FD7A1A" w:rsidRDefault="00267DAE" w:rsidP="001566E9">
      <w:pPr>
        <w:widowControl/>
        <w:numPr>
          <w:ilvl w:val="0"/>
          <w:numId w:val="13"/>
        </w:numPr>
        <w:shd w:val="clear" w:color="auto" w:fill="FFFFFF"/>
        <w:tabs>
          <w:tab w:val="clear" w:pos="720"/>
          <w:tab w:val="num" w:pos="1440"/>
        </w:tabs>
        <w:spacing w:before="100" w:beforeAutospacing="1" w:after="100" w:afterAutospacing="1" w:line="240" w:lineRule="auto"/>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Columns for min, max, avg.</w:t>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lastRenderedPageBreak/>
        <w:drawing>
          <wp:inline distT="0" distB="0" distL="0" distR="0">
            <wp:extent cx="4898406" cy="1123950"/>
            <wp:effectExtent l="19050" t="0" r="0" b="0"/>
            <wp:docPr id="25" name="Picture 8" descr="https://www.mapr.com/sites/default/files/blogimages/sparkstream5-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pr.com/sites/default/files/blogimages/sparkstream5-blog.png"/>
                    <pic:cNvPicPr>
                      <a:picLocks noChangeAspect="1" noChangeArrowheads="1"/>
                    </pic:cNvPicPr>
                  </pic:nvPicPr>
                  <pic:blipFill>
                    <a:blip r:embed="rId132" cstate="print"/>
                    <a:srcRect/>
                    <a:stretch>
                      <a:fillRect/>
                    </a:stretch>
                  </pic:blipFill>
                  <pic:spPr bwMode="auto">
                    <a:xfrm>
                      <a:off x="0" y="0"/>
                      <a:ext cx="4902473" cy="1124883"/>
                    </a:xfrm>
                    <a:prstGeom prst="rect">
                      <a:avLst/>
                    </a:prstGeom>
                    <a:noFill/>
                    <a:ln w="9525">
                      <a:noFill/>
                      <a:miter lim="800000"/>
                      <a:headEnd/>
                      <a:tailEnd/>
                    </a:ln>
                  </pic:spPr>
                </pic:pic>
              </a:graphicData>
            </a:graphic>
          </wp:inline>
        </w:drawing>
      </w:r>
    </w:p>
    <w:p w:rsidR="00267DAE" w:rsidRPr="00FD7A1A" w:rsidRDefault="00267DAE" w:rsidP="001566E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sz w:val="20"/>
          <w:szCs w:val="20"/>
        </w:rPr>
        <w:t>All of the components of the use case architecture we just discussed can run on the same cluster with the MapR Converged Data Platform. There are several advantages of having MapR Streams on the same cluster as all the other components. For example, maintaining only one cluster means less infrastructure to provision, manage, and monitor. Likewise, having producers and consumers on the same cluster means fewer delays related to copying and moving data between clusters, and between applications.</w:t>
      </w:r>
    </w:p>
    <w:p w:rsidR="00267DAE" w:rsidRPr="00475DD9" w:rsidRDefault="00267DAE" w:rsidP="00475DD9">
      <w:pPr>
        <w:widowControl/>
        <w:shd w:val="clear" w:color="auto" w:fill="FFFFFF"/>
        <w:spacing w:before="120" w:after="300" w:line="360" w:lineRule="atLeast"/>
        <w:ind w:left="720"/>
        <w:rPr>
          <w:rFonts w:ascii="Times New Roman" w:eastAsia="Times New Roman" w:hAnsi="Times New Roman" w:cs="Times New Roman"/>
          <w:sz w:val="20"/>
          <w:szCs w:val="20"/>
        </w:rPr>
      </w:pPr>
      <w:r w:rsidRPr="00FD7A1A">
        <w:rPr>
          <w:rFonts w:ascii="Times New Roman" w:eastAsia="Times New Roman" w:hAnsi="Times New Roman" w:cs="Times New Roman"/>
          <w:noProof/>
          <w:sz w:val="20"/>
          <w:szCs w:val="20"/>
        </w:rPr>
        <w:drawing>
          <wp:inline distT="0" distB="0" distL="0" distR="0">
            <wp:extent cx="4102100" cy="1804360"/>
            <wp:effectExtent l="19050" t="0" r="0" b="0"/>
            <wp:docPr id="24" name="Picture 9"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title"/>
                    <pic:cNvPicPr>
                      <a:picLocks noChangeAspect="1" noChangeArrowheads="1"/>
                    </pic:cNvPicPr>
                  </pic:nvPicPr>
                  <pic:blipFill>
                    <a:blip r:embed="rId133" cstate="print"/>
                    <a:srcRect/>
                    <a:stretch>
                      <a:fillRect/>
                    </a:stretch>
                  </pic:blipFill>
                  <pic:spPr bwMode="auto">
                    <a:xfrm>
                      <a:off x="0" y="0"/>
                      <a:ext cx="4104772" cy="1805535"/>
                    </a:xfrm>
                    <a:prstGeom prst="rect">
                      <a:avLst/>
                    </a:prstGeom>
                    <a:noFill/>
                    <a:ln w="9525">
                      <a:noFill/>
                      <a:miter lim="800000"/>
                      <a:headEnd/>
                      <a:tailEnd/>
                    </a:ln>
                  </pic:spPr>
                </pic:pic>
              </a:graphicData>
            </a:graphic>
          </wp:inline>
        </w:drawing>
      </w:r>
    </w:p>
    <w:p w:rsidR="004C5C5B" w:rsidRPr="00900F1B" w:rsidRDefault="004C5C5B"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129" w:name="_Toc474089346"/>
      <w:r w:rsidRPr="00900F1B">
        <w:rPr>
          <w:rFonts w:ascii="Times New Roman" w:eastAsia="Times New Roman" w:hAnsi="Times New Roman" w:cs="Times New Roman"/>
          <w:sz w:val="20"/>
          <w:szCs w:val="20"/>
        </w:rPr>
        <w:t xml:space="preserve">How </w:t>
      </w:r>
      <w:ins w:id="1130" w:author="chotta-safe" w:date="2017-03-05T14:20:00Z">
        <w:r w:rsidR="004040B5" w:rsidRPr="00900F1B">
          <w:rPr>
            <w:rFonts w:ascii="Times New Roman" w:eastAsia="Times New Roman" w:hAnsi="Times New Roman" w:cs="Times New Roman"/>
            <w:sz w:val="20"/>
            <w:szCs w:val="20"/>
          </w:rPr>
          <w:t xml:space="preserve">is </w:t>
        </w:r>
      </w:ins>
      <w:r w:rsidRPr="00900F1B">
        <w:rPr>
          <w:rFonts w:ascii="Times New Roman" w:eastAsia="Times New Roman" w:hAnsi="Times New Roman" w:cs="Times New Roman"/>
          <w:sz w:val="20"/>
          <w:szCs w:val="20"/>
        </w:rPr>
        <w:t xml:space="preserve">spark streaming </w:t>
      </w:r>
      <w:del w:id="1131" w:author="chotta-safe" w:date="2017-03-05T14:20:00Z">
        <w:r w:rsidRPr="00900F1B" w:rsidDel="004040B5">
          <w:rPr>
            <w:rFonts w:ascii="Times New Roman" w:eastAsia="Times New Roman" w:hAnsi="Times New Roman" w:cs="Times New Roman"/>
            <w:sz w:val="20"/>
            <w:szCs w:val="20"/>
          </w:rPr>
          <w:delText xml:space="preserve">is </w:delText>
        </w:r>
      </w:del>
      <w:r w:rsidRPr="00900F1B">
        <w:rPr>
          <w:rFonts w:ascii="Times New Roman" w:eastAsia="Times New Roman" w:hAnsi="Times New Roman" w:cs="Times New Roman"/>
          <w:sz w:val="20"/>
          <w:szCs w:val="20"/>
        </w:rPr>
        <w:t xml:space="preserve">fault </w:t>
      </w:r>
      <w:r w:rsidR="001566E9" w:rsidRPr="00900F1B">
        <w:rPr>
          <w:rFonts w:ascii="Times New Roman" w:eastAsia="Times New Roman" w:hAnsi="Times New Roman" w:cs="Times New Roman"/>
          <w:sz w:val="20"/>
          <w:szCs w:val="20"/>
        </w:rPr>
        <w:t>tolerant</w:t>
      </w:r>
      <w:r w:rsidRPr="00900F1B">
        <w:rPr>
          <w:rFonts w:ascii="Times New Roman" w:eastAsia="Times New Roman" w:hAnsi="Times New Roman" w:cs="Times New Roman"/>
          <w:sz w:val="20"/>
          <w:szCs w:val="20"/>
        </w:rPr>
        <w:t>?</w:t>
      </w:r>
      <w:bookmarkEnd w:id="1129"/>
    </w:p>
    <w:p w:rsidR="00A46633" w:rsidRPr="00FD7A1A" w:rsidRDefault="00EB519F" w:rsidP="00A46633">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T</w:t>
      </w:r>
      <w:r w:rsidR="00A46633" w:rsidRPr="00FD7A1A">
        <w:rPr>
          <w:rFonts w:ascii="Times New Roman" w:hAnsi="Times New Roman" w:cs="Times New Roman"/>
          <w:sz w:val="20"/>
          <w:szCs w:val="20"/>
        </w:rPr>
        <w:t xml:space="preserve">he </w:t>
      </w:r>
      <w:del w:id="1132" w:author="chotta-safe" w:date="2017-03-05T14:21:00Z">
        <w:r w:rsidR="00A46633" w:rsidRPr="00FD7A1A" w:rsidDel="004040B5">
          <w:rPr>
            <w:rFonts w:ascii="Times New Roman" w:hAnsi="Times New Roman" w:cs="Times New Roman"/>
            <w:sz w:val="20"/>
            <w:szCs w:val="20"/>
          </w:rPr>
          <w:delText>demand of high uptimes of a Spark Streaming application require</w:delText>
        </w:r>
      </w:del>
      <w:ins w:id="1133" w:author="chotta-safe" w:date="2017-03-05T14:21:00Z">
        <w:r w:rsidR="004040B5" w:rsidRPr="00FD7A1A">
          <w:rPr>
            <w:rFonts w:ascii="Times New Roman" w:hAnsi="Times New Roman" w:cs="Times New Roman"/>
            <w:sz w:val="20"/>
            <w:szCs w:val="20"/>
          </w:rPr>
          <w:t>demand of high uptimes of a Spark Streaming application requires</w:t>
        </w:r>
      </w:ins>
      <w:r w:rsidR="00A46633" w:rsidRPr="00FD7A1A">
        <w:rPr>
          <w:rFonts w:ascii="Times New Roman" w:hAnsi="Times New Roman" w:cs="Times New Roman"/>
          <w:sz w:val="20"/>
          <w:szCs w:val="20"/>
        </w:rPr>
        <w:t xml:space="preserve"> that the application also has to recover from failures of the driver process. Making the Spark driver fault-tolerant is tricky but Spark Streaming applications have an inherent structure in the computation — it runs the same Spark computation periodically on every micro-batch of data. </w:t>
      </w:r>
      <w:proofErr w:type="gramStart"/>
      <w:r w:rsidR="00A46633" w:rsidRPr="00FD7A1A">
        <w:rPr>
          <w:rFonts w:ascii="Times New Roman" w:hAnsi="Times New Roman" w:cs="Times New Roman"/>
          <w:sz w:val="20"/>
          <w:szCs w:val="20"/>
        </w:rPr>
        <w:t>This structure allows us to save (aka, checkpoint) the application state periodically to reliable storage and recover</w:t>
      </w:r>
      <w:proofErr w:type="gramEnd"/>
      <w:r w:rsidR="00A46633" w:rsidRPr="00FD7A1A">
        <w:rPr>
          <w:rFonts w:ascii="Times New Roman" w:hAnsi="Times New Roman" w:cs="Times New Roman"/>
          <w:sz w:val="20"/>
          <w:szCs w:val="20"/>
        </w:rPr>
        <w:t xml:space="preserve"> the state on driver restarts.</w:t>
      </w:r>
    </w:p>
    <w:p w:rsidR="00A46633" w:rsidRPr="00FD7A1A" w:rsidRDefault="00A46633" w:rsidP="00A46633">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 xml:space="preserve">Write Ahead Logs: Write Ahead Logs (also known as a journal) are used in database and file systems to ensure the durability of any data operations. The intention of the operation is first written down into a durable </w:t>
      </w:r>
      <w:proofErr w:type="gramStart"/>
      <w:r w:rsidRPr="00FD7A1A">
        <w:rPr>
          <w:rFonts w:ascii="Times New Roman" w:hAnsi="Times New Roman" w:cs="Times New Roman"/>
          <w:sz w:val="20"/>
          <w:szCs w:val="20"/>
        </w:rPr>
        <w:t>log ,</w:t>
      </w:r>
      <w:proofErr w:type="gramEnd"/>
      <w:r w:rsidRPr="00FD7A1A">
        <w:rPr>
          <w:rFonts w:ascii="Times New Roman" w:hAnsi="Times New Roman" w:cs="Times New Roman"/>
          <w:sz w:val="20"/>
          <w:szCs w:val="20"/>
        </w:rPr>
        <w:t xml:space="preserve"> and then the operation is applied to the data. If the system fails in the middle of applying the operation, it can recover by reading the log and reapplying the operations it had intended to do. </w:t>
      </w:r>
    </w:p>
    <w:p w:rsidR="00A46633" w:rsidRPr="00FD7A1A" w:rsidRDefault="00A46633" w:rsidP="00A46633">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When write ahead logs are enabled, all the received data is also saved to log files in a fault-tolerant file system. This allows the received data to durable across any failure in Spark Streaming. Additionally, if the receiver correctly acknowledges receiving data only after the data has been to write ahead logs, the buffered but unsaved data can be resent by the source after the driver is restarted. These two together can ensure that there is zero data loss – all data is either recovered from the logs or resent by the source.</w:t>
      </w:r>
    </w:p>
    <w:p w:rsidR="004C5C5B" w:rsidRPr="00FD7A1A" w:rsidRDefault="004C5C5B" w:rsidP="00064D9C">
      <w:pPr>
        <w:pStyle w:val="normal0"/>
        <w:spacing w:before="280" w:after="280" w:line="240" w:lineRule="auto"/>
        <w:ind w:left="720"/>
        <w:rPr>
          <w:rFonts w:ascii="Times New Roman" w:hAnsi="Times New Roman" w:cs="Times New Roman"/>
          <w:sz w:val="20"/>
          <w:szCs w:val="20"/>
        </w:rPr>
      </w:pPr>
      <w:r w:rsidRPr="00FD7A1A">
        <w:rPr>
          <w:rFonts w:ascii="Times New Roman" w:hAnsi="Times New Roman" w:cs="Times New Roman"/>
          <w:sz w:val="20"/>
          <w:szCs w:val="20"/>
        </w:rPr>
        <w:t>Fault Tolerance</w:t>
      </w:r>
      <w:r w:rsidR="00064D9C" w:rsidRPr="00FD7A1A">
        <w:rPr>
          <w:rFonts w:ascii="Times New Roman" w:hAnsi="Times New Roman" w:cs="Times New Roman"/>
          <w:sz w:val="20"/>
          <w:szCs w:val="20"/>
        </w:rPr>
        <w:t xml:space="preserve">: </w:t>
      </w:r>
      <w:r w:rsidRPr="00FD7A1A">
        <w:rPr>
          <w:rFonts w:ascii="Times New Roman" w:hAnsi="Times New Roman" w:cs="Times New Roman"/>
          <w:sz w:val="20"/>
          <w:szCs w:val="20"/>
        </w:rPr>
        <w:t>Stateful exactly-once semantics out of the box.</w:t>
      </w:r>
      <w:r w:rsidR="00EB519F" w:rsidRPr="00FD7A1A">
        <w:rPr>
          <w:rFonts w:ascii="Times New Roman" w:hAnsi="Times New Roman" w:cs="Times New Roman"/>
          <w:sz w:val="20"/>
          <w:szCs w:val="20"/>
        </w:rPr>
        <w:t xml:space="preserve"> </w:t>
      </w:r>
      <w:r w:rsidRPr="00FD7A1A">
        <w:rPr>
          <w:rFonts w:ascii="Times New Roman" w:hAnsi="Times New Roman" w:cs="Times New Roman"/>
          <w:sz w:val="20"/>
          <w:szCs w:val="20"/>
        </w:rPr>
        <w:t>Spark Streaming recovers both lost work and operator state (e.g. sliding windows) out of the box, without any extra code on your part.</w:t>
      </w:r>
    </w:p>
    <w:p w:rsidR="004C5C5B" w:rsidRDefault="004C5C5B" w:rsidP="00EB519F">
      <w:pPr>
        <w:shd w:val="clear" w:color="auto" w:fill="FFFFFF"/>
        <w:ind w:left="720"/>
        <w:jc w:val="center"/>
        <w:rPr>
          <w:rFonts w:ascii="Times New Roman" w:hAnsi="Times New Roman" w:cs="Times New Roman"/>
          <w:sz w:val="20"/>
          <w:szCs w:val="20"/>
        </w:rPr>
      </w:pPr>
      <w:r w:rsidRPr="00FD7A1A">
        <w:rPr>
          <w:rFonts w:ascii="Helvetica" w:hAnsi="Helvetica" w:cs="Helvetica"/>
          <w:noProof/>
          <w:color w:val="555555"/>
          <w:sz w:val="20"/>
          <w:szCs w:val="20"/>
        </w:rPr>
        <w:lastRenderedPageBreak/>
        <w:drawing>
          <wp:inline distT="0" distB="0" distL="0" distR="0">
            <wp:extent cx="2317476" cy="971550"/>
            <wp:effectExtent l="19050" t="0" r="6624" b="0"/>
            <wp:docPr id="1" name="Picture 2" descr="http://spark.apache.org/images/spark-streaming-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ark.apache.org/images/spark-streaming-recovery.png"/>
                    <pic:cNvPicPr>
                      <a:picLocks noChangeAspect="1" noChangeArrowheads="1"/>
                    </pic:cNvPicPr>
                  </pic:nvPicPr>
                  <pic:blipFill>
                    <a:blip r:embed="rId134" cstate="print"/>
                    <a:srcRect/>
                    <a:stretch>
                      <a:fillRect/>
                    </a:stretch>
                  </pic:blipFill>
                  <pic:spPr bwMode="auto">
                    <a:xfrm>
                      <a:off x="0" y="0"/>
                      <a:ext cx="2319480" cy="972390"/>
                    </a:xfrm>
                    <a:prstGeom prst="rect">
                      <a:avLst/>
                    </a:prstGeom>
                    <a:noFill/>
                    <a:ln w="9525">
                      <a:noFill/>
                      <a:miter lim="800000"/>
                      <a:headEnd/>
                      <a:tailEnd/>
                    </a:ln>
                  </pic:spPr>
                </pic:pic>
              </a:graphicData>
            </a:graphic>
          </wp:inline>
        </w:drawing>
      </w:r>
    </w:p>
    <w:p w:rsidR="00C00FCB" w:rsidRDefault="00C00FCB" w:rsidP="00C00FC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134" w:name="_Toc474089347"/>
      <w:r>
        <w:rPr>
          <w:rFonts w:ascii="Times New Roman" w:eastAsia="Times New Roman" w:hAnsi="Times New Roman" w:cs="Times New Roman"/>
          <w:sz w:val="20"/>
          <w:szCs w:val="20"/>
        </w:rPr>
        <w:t xml:space="preserve">Explain </w:t>
      </w:r>
      <w:proofErr w:type="gramStart"/>
      <w:r>
        <w:rPr>
          <w:rFonts w:ascii="Times New Roman" w:eastAsia="Times New Roman" w:hAnsi="Times New Roman" w:cs="Times New Roman"/>
          <w:sz w:val="20"/>
          <w:szCs w:val="20"/>
        </w:rPr>
        <w:t>transform(</w:t>
      </w:r>
      <w:proofErr w:type="gramEnd"/>
      <w:r>
        <w:rPr>
          <w:rFonts w:ascii="Times New Roman" w:eastAsia="Times New Roman" w:hAnsi="Times New Roman" w:cs="Times New Roman"/>
          <w:sz w:val="20"/>
          <w:szCs w:val="20"/>
        </w:rPr>
        <w:t xml:space="preserve">) method used in dSteam? </w:t>
      </w:r>
      <w:hyperlink r:id="rId135" w:history="1">
        <w:r w:rsidRPr="008A64E8">
          <w:rPr>
            <w:rStyle w:val="Hyperlink"/>
            <w:rFonts w:ascii="Times New Roman" w:eastAsia="Times New Roman" w:hAnsi="Times New Roman" w:cs="Times New Roman"/>
            <w:sz w:val="20"/>
            <w:szCs w:val="20"/>
          </w:rPr>
          <w:t>Ref</w:t>
        </w:r>
        <w:bookmarkEnd w:id="1134"/>
      </w:hyperlink>
    </w:p>
    <w:p w:rsidR="00C00FCB" w:rsidRPr="008F6D71" w:rsidRDefault="00C00FCB" w:rsidP="00C00FCB">
      <w:pPr>
        <w:pStyle w:val="NoSpacing"/>
        <w:ind w:left="720"/>
        <w:rPr>
          <w:rFonts w:ascii="Times New Roman" w:hAnsi="Times New Roman" w:cs="Times New Roman"/>
          <w:sz w:val="20"/>
          <w:szCs w:val="20"/>
        </w:rPr>
      </w:pPr>
      <w:r w:rsidRPr="008F6D71">
        <w:rPr>
          <w:rFonts w:ascii="Times New Roman" w:hAnsi="Times New Roman" w:cs="Times New Roman"/>
          <w:sz w:val="20"/>
          <w:szCs w:val="20"/>
        </w:rPr>
        <w:t>DStreams have transform functions which allows you to call any arbitrary RDD to RDD functions to RDD's in the DStream. The transform functions are perfect for reusing any RDD to RDD functions that you may have written in batch code and want to port over to streaming. Let's look at some code to illustrate this point.</w:t>
      </w:r>
    </w:p>
    <w:p w:rsidR="00C00FCB" w:rsidRPr="008F6D71" w:rsidRDefault="00C00FCB" w:rsidP="00C00FCB">
      <w:pPr>
        <w:pStyle w:val="NoSpacing"/>
        <w:ind w:left="720"/>
        <w:rPr>
          <w:rFonts w:ascii="Times New Roman" w:hAnsi="Times New Roman" w:cs="Times New Roman"/>
          <w:sz w:val="20"/>
          <w:szCs w:val="20"/>
        </w:rPr>
      </w:pPr>
    </w:p>
    <w:p w:rsidR="00C00FCB" w:rsidRPr="008F6D71" w:rsidRDefault="00C00FCB" w:rsidP="00C00FCB">
      <w:pPr>
        <w:pStyle w:val="NoSpacing"/>
        <w:ind w:left="720"/>
        <w:rPr>
          <w:rFonts w:ascii="Times New Roman" w:hAnsi="Times New Roman" w:cs="Times New Roman"/>
          <w:sz w:val="20"/>
          <w:szCs w:val="20"/>
        </w:rPr>
      </w:pPr>
      <w:r w:rsidRPr="008F6D71">
        <w:rPr>
          <w:rFonts w:ascii="Times New Roman" w:hAnsi="Times New Roman" w:cs="Times New Roman"/>
          <w:sz w:val="20"/>
          <w:szCs w:val="20"/>
        </w:rPr>
        <w:t>Let's say we have separated out a function, responseCodeCount from our batch example that can compute the response code count given the apache access logs RDD:</w:t>
      </w:r>
    </w:p>
    <w:p w:rsidR="00C00FCB" w:rsidRPr="008F6D71" w:rsidRDefault="00C00FCB" w:rsidP="00C00FCB">
      <w:pPr>
        <w:pStyle w:val="NoSpacing"/>
        <w:ind w:left="720"/>
        <w:rPr>
          <w:rFonts w:ascii="Times New Roman" w:hAnsi="Times New Roman" w:cs="Times New Roman"/>
          <w:sz w:val="20"/>
          <w:szCs w:val="20"/>
        </w:rPr>
      </w:pP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35" w:author="chotta-safe" w:date="2017-03-05T14:21:00Z">
            <w:rPr>
              <w:rFonts w:ascii="Times New Roman" w:hAnsi="Times New Roman" w:cs="Times New Roman"/>
              <w:sz w:val="18"/>
              <w:szCs w:val="18"/>
            </w:rPr>
          </w:rPrChange>
        </w:rPr>
      </w:pPr>
      <w:proofErr w:type="gramStart"/>
      <w:r w:rsidRPr="004040B5">
        <w:rPr>
          <w:rFonts w:ascii="Courier New" w:hAnsi="Courier New" w:cs="Courier New"/>
          <w:sz w:val="18"/>
          <w:szCs w:val="18"/>
          <w:rPrChange w:id="1136" w:author="chotta-safe" w:date="2017-03-05T14:21:00Z">
            <w:rPr>
              <w:rFonts w:ascii="Times New Roman" w:hAnsi="Times New Roman" w:cs="Times New Roman"/>
              <w:sz w:val="18"/>
              <w:szCs w:val="18"/>
            </w:rPr>
          </w:rPrChange>
        </w:rPr>
        <w:t>public</w:t>
      </w:r>
      <w:proofErr w:type="gramEnd"/>
      <w:r w:rsidRPr="004040B5">
        <w:rPr>
          <w:rFonts w:ascii="Courier New" w:hAnsi="Courier New" w:cs="Courier New"/>
          <w:sz w:val="18"/>
          <w:szCs w:val="18"/>
          <w:rPrChange w:id="1137" w:author="chotta-safe" w:date="2017-03-05T14:21:00Z">
            <w:rPr>
              <w:rFonts w:ascii="Times New Roman" w:hAnsi="Times New Roman" w:cs="Times New Roman"/>
              <w:sz w:val="18"/>
              <w:szCs w:val="18"/>
            </w:rPr>
          </w:rPrChange>
        </w:rPr>
        <w:t xml:space="preserve"> static JavaPairRDD&lt;Integer, Long&gt; responseCodeCount(</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38"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39" w:author="chotta-safe" w:date="2017-03-05T14:21:00Z">
            <w:rPr>
              <w:rFonts w:ascii="Times New Roman" w:hAnsi="Times New Roman" w:cs="Times New Roman"/>
              <w:sz w:val="18"/>
              <w:szCs w:val="18"/>
            </w:rPr>
          </w:rPrChange>
        </w:rPr>
        <w:t xml:space="preserve">   JavaRDD&lt;ApacheAccessLog&gt; accessLogRDD) {</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40"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41"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142" w:author="chotta-safe" w:date="2017-03-05T14:21:00Z">
            <w:rPr>
              <w:rFonts w:ascii="Times New Roman" w:hAnsi="Times New Roman" w:cs="Times New Roman"/>
              <w:sz w:val="18"/>
              <w:szCs w:val="18"/>
            </w:rPr>
          </w:rPrChange>
        </w:rPr>
        <w:t>return</w:t>
      </w:r>
      <w:proofErr w:type="gramEnd"/>
      <w:r w:rsidRPr="004040B5">
        <w:rPr>
          <w:rFonts w:ascii="Courier New" w:hAnsi="Courier New" w:cs="Courier New"/>
          <w:sz w:val="18"/>
          <w:szCs w:val="18"/>
          <w:rPrChange w:id="1143" w:author="chotta-safe" w:date="2017-03-05T14:21:00Z">
            <w:rPr>
              <w:rFonts w:ascii="Times New Roman" w:hAnsi="Times New Roman" w:cs="Times New Roman"/>
              <w:sz w:val="18"/>
              <w:szCs w:val="18"/>
            </w:rPr>
          </w:rPrChange>
        </w:rPr>
        <w:t xml:space="preserve"> accessLogRDD</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44"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45" w:author="chotta-safe" w:date="2017-03-05T14:21:00Z">
            <w:rPr>
              <w:rFonts w:ascii="Times New Roman" w:hAnsi="Times New Roman" w:cs="Times New Roman"/>
              <w:sz w:val="18"/>
              <w:szCs w:val="18"/>
            </w:rPr>
          </w:rPrChange>
        </w:rPr>
        <w:t xml:space="preserve">     .mapToPair(s -&gt; new Tuple2&lt;</w:t>
      </w:r>
      <w:proofErr w:type="gramStart"/>
      <w:r w:rsidRPr="004040B5">
        <w:rPr>
          <w:rFonts w:ascii="Courier New" w:hAnsi="Courier New" w:cs="Courier New"/>
          <w:sz w:val="18"/>
          <w:szCs w:val="18"/>
          <w:rPrChange w:id="1146" w:author="chotta-safe" w:date="2017-03-05T14:21:00Z">
            <w:rPr>
              <w:rFonts w:ascii="Times New Roman" w:hAnsi="Times New Roman" w:cs="Times New Roman"/>
              <w:sz w:val="18"/>
              <w:szCs w:val="18"/>
            </w:rPr>
          </w:rPrChange>
        </w:rPr>
        <w:t>&gt;(</w:t>
      </w:r>
      <w:proofErr w:type="gramEnd"/>
      <w:r w:rsidRPr="004040B5">
        <w:rPr>
          <w:rFonts w:ascii="Courier New" w:hAnsi="Courier New" w:cs="Courier New"/>
          <w:sz w:val="18"/>
          <w:szCs w:val="18"/>
          <w:rPrChange w:id="1147" w:author="chotta-safe" w:date="2017-03-05T14:21:00Z">
            <w:rPr>
              <w:rFonts w:ascii="Times New Roman" w:hAnsi="Times New Roman" w:cs="Times New Roman"/>
              <w:sz w:val="18"/>
              <w:szCs w:val="18"/>
            </w:rPr>
          </w:rPrChange>
        </w:rPr>
        <w:t>s.getResponseCode(), 1L))</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48"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49"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150" w:author="chotta-safe" w:date="2017-03-05T14:21:00Z">
            <w:rPr>
              <w:rFonts w:ascii="Times New Roman" w:hAnsi="Times New Roman" w:cs="Times New Roman"/>
              <w:sz w:val="18"/>
              <w:szCs w:val="18"/>
            </w:rPr>
          </w:rPrChange>
        </w:rPr>
        <w:t>reduceByKey(</w:t>
      </w:r>
      <w:proofErr w:type="gramEnd"/>
      <w:r w:rsidRPr="004040B5">
        <w:rPr>
          <w:rFonts w:ascii="Courier New" w:hAnsi="Courier New" w:cs="Courier New"/>
          <w:sz w:val="18"/>
          <w:szCs w:val="18"/>
          <w:rPrChange w:id="1151" w:author="chotta-safe" w:date="2017-03-05T14:21:00Z">
            <w:rPr>
              <w:rFonts w:ascii="Times New Roman" w:hAnsi="Times New Roman" w:cs="Times New Roman"/>
              <w:sz w:val="18"/>
              <w:szCs w:val="18"/>
            </w:rPr>
          </w:rPrChange>
        </w:rPr>
        <w:t>SUM_REDUCER);</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52"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53" w:author="chotta-safe" w:date="2017-03-05T14:21:00Z">
            <w:rPr>
              <w:rFonts w:ascii="Times New Roman" w:hAnsi="Times New Roman" w:cs="Times New Roman"/>
              <w:sz w:val="18"/>
              <w:szCs w:val="18"/>
            </w:rPr>
          </w:rPrChange>
        </w:rPr>
        <w:t>}</w:t>
      </w:r>
    </w:p>
    <w:p w:rsidR="00C00FCB" w:rsidRPr="001523FA" w:rsidRDefault="00C00FCB" w:rsidP="00C00FCB">
      <w:pPr>
        <w:pStyle w:val="NoSpacing"/>
        <w:ind w:left="720"/>
        <w:rPr>
          <w:rFonts w:ascii="Times New Roman" w:hAnsi="Times New Roman" w:cs="Times New Roman"/>
          <w:sz w:val="18"/>
          <w:szCs w:val="18"/>
        </w:rPr>
      </w:pPr>
      <w:r w:rsidRPr="001523FA">
        <w:rPr>
          <w:rFonts w:ascii="Times New Roman" w:hAnsi="Times New Roman" w:cs="Times New Roman"/>
          <w:sz w:val="18"/>
          <w:szCs w:val="18"/>
        </w:rPr>
        <w:t>The responseCodeCountDStream can be created by calling transformToPair with the responseCodeCount function to the accessLogDStream. Then, you can finish up by calling updateStateByKey to keep a running count of the response codes for all of time, and use forEachRDD to print the values out:</w:t>
      </w:r>
    </w:p>
    <w:p w:rsidR="00C00FCB" w:rsidRPr="001523FA" w:rsidRDefault="00C00FCB" w:rsidP="00C00FCB">
      <w:pPr>
        <w:pStyle w:val="NoSpacing"/>
        <w:ind w:left="720"/>
        <w:rPr>
          <w:rFonts w:ascii="Times New Roman" w:hAnsi="Times New Roman" w:cs="Times New Roman"/>
          <w:sz w:val="18"/>
          <w:szCs w:val="18"/>
        </w:rPr>
      </w:pP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54"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55" w:author="chotta-safe" w:date="2017-03-05T14:21:00Z">
            <w:rPr>
              <w:rFonts w:ascii="Times New Roman" w:hAnsi="Times New Roman" w:cs="Times New Roman"/>
              <w:sz w:val="18"/>
              <w:szCs w:val="18"/>
            </w:rPr>
          </w:rPrChange>
        </w:rPr>
        <w:t>// Compute Response Code to Count.</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56"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57" w:author="chotta-safe" w:date="2017-03-05T14:21:00Z">
            <w:rPr>
              <w:rFonts w:ascii="Times New Roman" w:hAnsi="Times New Roman" w:cs="Times New Roman"/>
              <w:sz w:val="18"/>
              <w:szCs w:val="18"/>
            </w:rPr>
          </w:rPrChange>
        </w:rPr>
        <w:t>// Notice the user transformToPair to produce the a DStream of</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58"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59" w:author="chotta-safe" w:date="2017-03-05T14:21:00Z">
            <w:rPr>
              <w:rFonts w:ascii="Times New Roman" w:hAnsi="Times New Roman" w:cs="Times New Roman"/>
              <w:sz w:val="18"/>
              <w:szCs w:val="18"/>
            </w:rPr>
          </w:rPrChange>
        </w:rPr>
        <w:t>// response code counts, and then updateStateByKey to accumulate</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60"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61" w:author="chotta-safe" w:date="2017-03-05T14:21:00Z">
            <w:rPr>
              <w:rFonts w:ascii="Times New Roman" w:hAnsi="Times New Roman" w:cs="Times New Roman"/>
              <w:sz w:val="18"/>
              <w:szCs w:val="18"/>
            </w:rPr>
          </w:rPrChange>
        </w:rPr>
        <w:t>// the response code counts for all of time.</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62"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63" w:author="chotta-safe" w:date="2017-03-05T14:21:00Z">
            <w:rPr>
              <w:rFonts w:ascii="Times New Roman" w:hAnsi="Times New Roman" w:cs="Times New Roman"/>
              <w:sz w:val="18"/>
              <w:szCs w:val="18"/>
            </w:rPr>
          </w:rPrChange>
        </w:rPr>
        <w:t>JavaPairDStream&lt;Integer, Long&gt; responseCodeCountDStream = accessLogDStream</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64"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65"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166" w:author="chotta-safe" w:date="2017-03-05T14:21:00Z">
            <w:rPr>
              <w:rFonts w:ascii="Times New Roman" w:hAnsi="Times New Roman" w:cs="Times New Roman"/>
              <w:sz w:val="18"/>
              <w:szCs w:val="18"/>
            </w:rPr>
          </w:rPrChange>
        </w:rPr>
        <w:t>transformToPair(</w:t>
      </w:r>
      <w:proofErr w:type="gramEnd"/>
      <w:r w:rsidRPr="004040B5">
        <w:rPr>
          <w:rFonts w:ascii="Courier New" w:hAnsi="Courier New" w:cs="Courier New"/>
          <w:sz w:val="18"/>
          <w:szCs w:val="18"/>
          <w:rPrChange w:id="1167" w:author="chotta-safe" w:date="2017-03-05T14:21:00Z">
            <w:rPr>
              <w:rFonts w:ascii="Times New Roman" w:hAnsi="Times New Roman" w:cs="Times New Roman"/>
              <w:sz w:val="18"/>
              <w:szCs w:val="18"/>
            </w:rPr>
          </w:rPrChange>
        </w:rPr>
        <w:t>LogAnalyzerStreamingTotalRefactored::responseCodeCount);</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68"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69" w:author="chotta-safe" w:date="2017-03-05T14:21:00Z">
            <w:rPr>
              <w:rFonts w:ascii="Times New Roman" w:hAnsi="Times New Roman" w:cs="Times New Roman"/>
              <w:sz w:val="18"/>
              <w:szCs w:val="18"/>
            </w:rPr>
          </w:rPrChange>
        </w:rPr>
        <w:t>JavaPairDStream&lt;Integer, Long&gt; cumulativeResponseCodeCountDStream =</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70"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71"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172" w:author="chotta-safe" w:date="2017-03-05T14:21:00Z">
            <w:rPr>
              <w:rFonts w:ascii="Times New Roman" w:hAnsi="Times New Roman" w:cs="Times New Roman"/>
              <w:sz w:val="18"/>
              <w:szCs w:val="18"/>
            </w:rPr>
          </w:rPrChange>
        </w:rPr>
        <w:t>responseCodeCountDStream.updateStateByKey(</w:t>
      </w:r>
      <w:proofErr w:type="gramEnd"/>
      <w:r w:rsidRPr="004040B5">
        <w:rPr>
          <w:rFonts w:ascii="Courier New" w:hAnsi="Courier New" w:cs="Courier New"/>
          <w:sz w:val="18"/>
          <w:szCs w:val="18"/>
          <w:rPrChange w:id="1173" w:author="chotta-safe" w:date="2017-03-05T14:21:00Z">
            <w:rPr>
              <w:rFonts w:ascii="Times New Roman" w:hAnsi="Times New Roman" w:cs="Times New Roman"/>
              <w:sz w:val="18"/>
              <w:szCs w:val="18"/>
            </w:rPr>
          </w:rPrChange>
        </w:rPr>
        <w:t>COMPUTE_RUNNING_SUM);</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74" w:author="chotta-safe" w:date="2017-03-05T14:21:00Z">
            <w:rPr>
              <w:rFonts w:ascii="Times New Roman" w:hAnsi="Times New Roman" w:cs="Times New Roman"/>
              <w:sz w:val="18"/>
              <w:szCs w:val="18"/>
            </w:rPr>
          </w:rPrChange>
        </w:rPr>
      </w:pPr>
      <w:proofErr w:type="gramStart"/>
      <w:r w:rsidRPr="004040B5">
        <w:rPr>
          <w:rFonts w:ascii="Courier New" w:hAnsi="Courier New" w:cs="Courier New"/>
          <w:sz w:val="18"/>
          <w:szCs w:val="18"/>
          <w:rPrChange w:id="1175" w:author="chotta-safe" w:date="2017-03-05T14:21:00Z">
            <w:rPr>
              <w:rFonts w:ascii="Times New Roman" w:hAnsi="Times New Roman" w:cs="Times New Roman"/>
              <w:sz w:val="18"/>
              <w:szCs w:val="18"/>
            </w:rPr>
          </w:rPrChange>
        </w:rPr>
        <w:t>cumulativeResponseCodeCountDStream.foreachRDD(</w:t>
      </w:r>
      <w:proofErr w:type="gramEnd"/>
      <w:r w:rsidRPr="004040B5">
        <w:rPr>
          <w:rFonts w:ascii="Courier New" w:hAnsi="Courier New" w:cs="Courier New"/>
          <w:sz w:val="18"/>
          <w:szCs w:val="18"/>
          <w:rPrChange w:id="1176" w:author="chotta-safe" w:date="2017-03-05T14:21:00Z">
            <w:rPr>
              <w:rFonts w:ascii="Times New Roman" w:hAnsi="Times New Roman" w:cs="Times New Roman"/>
              <w:sz w:val="18"/>
              <w:szCs w:val="18"/>
            </w:rPr>
          </w:rPrChange>
        </w:rPr>
        <w:t>rdd -&gt; {</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77"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78"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179" w:author="chotta-safe" w:date="2017-03-05T14:21:00Z">
            <w:rPr>
              <w:rFonts w:ascii="Times New Roman" w:hAnsi="Times New Roman" w:cs="Times New Roman"/>
              <w:sz w:val="18"/>
              <w:szCs w:val="18"/>
            </w:rPr>
          </w:rPrChange>
        </w:rPr>
        <w:t>System.out.println(</w:t>
      </w:r>
      <w:proofErr w:type="gramEnd"/>
      <w:r w:rsidRPr="004040B5">
        <w:rPr>
          <w:rFonts w:ascii="Courier New" w:hAnsi="Courier New" w:cs="Courier New"/>
          <w:sz w:val="18"/>
          <w:szCs w:val="18"/>
          <w:rPrChange w:id="1180" w:author="chotta-safe" w:date="2017-03-05T14:21:00Z">
            <w:rPr>
              <w:rFonts w:ascii="Times New Roman" w:hAnsi="Times New Roman" w:cs="Times New Roman"/>
              <w:sz w:val="18"/>
              <w:szCs w:val="18"/>
            </w:rPr>
          </w:rPrChange>
        </w:rPr>
        <w:t>"Response code counts: " + rdd.take(100));</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81"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82"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183" w:author="chotta-safe" w:date="2017-03-05T14:21:00Z">
            <w:rPr>
              <w:rFonts w:ascii="Times New Roman" w:hAnsi="Times New Roman" w:cs="Times New Roman"/>
              <w:sz w:val="18"/>
              <w:szCs w:val="18"/>
            </w:rPr>
          </w:rPrChange>
        </w:rPr>
        <w:t>return</w:t>
      </w:r>
      <w:proofErr w:type="gramEnd"/>
      <w:r w:rsidRPr="004040B5">
        <w:rPr>
          <w:rFonts w:ascii="Courier New" w:hAnsi="Courier New" w:cs="Courier New"/>
          <w:sz w:val="18"/>
          <w:szCs w:val="18"/>
          <w:rPrChange w:id="1184" w:author="chotta-safe" w:date="2017-03-05T14:21:00Z">
            <w:rPr>
              <w:rFonts w:ascii="Times New Roman" w:hAnsi="Times New Roman" w:cs="Times New Roman"/>
              <w:sz w:val="18"/>
              <w:szCs w:val="18"/>
            </w:rPr>
          </w:rPrChange>
        </w:rPr>
        <w:t xml:space="preserve"> null;</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85"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86" w:author="chotta-safe" w:date="2017-03-05T14:21:00Z">
            <w:rPr>
              <w:rFonts w:ascii="Times New Roman" w:hAnsi="Times New Roman" w:cs="Times New Roman"/>
              <w:sz w:val="18"/>
              <w:szCs w:val="18"/>
            </w:rPr>
          </w:rPrChange>
        </w:rPr>
        <w:t>});</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87"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88" w:author="chotta-safe" w:date="2017-03-05T14:21:00Z">
            <w:rPr>
              <w:rFonts w:ascii="Times New Roman" w:hAnsi="Times New Roman" w:cs="Times New Roman"/>
              <w:sz w:val="18"/>
              <w:szCs w:val="18"/>
            </w:rPr>
          </w:rPrChange>
        </w:rPr>
        <w:t>It is possible to combine transform functions before and after an updateStateByKey as well:</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89" w:author="chotta-safe" w:date="2017-03-05T14:21:00Z">
            <w:rPr>
              <w:rFonts w:ascii="Times New Roman" w:hAnsi="Times New Roman" w:cs="Times New Roman"/>
              <w:sz w:val="18"/>
              <w:szCs w:val="18"/>
            </w:rPr>
          </w:rPrChange>
        </w:rPr>
      </w:pP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90"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91" w:author="chotta-safe" w:date="2017-03-05T14:21:00Z">
            <w:rPr>
              <w:rFonts w:ascii="Times New Roman" w:hAnsi="Times New Roman" w:cs="Times New Roman"/>
              <w:sz w:val="18"/>
              <w:szCs w:val="18"/>
            </w:rPr>
          </w:rPrChange>
        </w:rPr>
        <w:t>// A DStream of ipAddresses accessed &gt; 10 times.</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92"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93" w:author="chotta-safe" w:date="2017-03-05T14:21:00Z">
            <w:rPr>
              <w:rFonts w:ascii="Times New Roman" w:hAnsi="Times New Roman" w:cs="Times New Roman"/>
              <w:sz w:val="18"/>
              <w:szCs w:val="18"/>
            </w:rPr>
          </w:rPrChange>
        </w:rPr>
        <w:t>JavaDStream&lt;String&gt; ipAddressesDStream = accessLogDStream</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94"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95"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196" w:author="chotta-safe" w:date="2017-03-05T14:21:00Z">
            <w:rPr>
              <w:rFonts w:ascii="Times New Roman" w:hAnsi="Times New Roman" w:cs="Times New Roman"/>
              <w:sz w:val="18"/>
              <w:szCs w:val="18"/>
            </w:rPr>
          </w:rPrChange>
        </w:rPr>
        <w:t>transformToPair(</w:t>
      </w:r>
      <w:proofErr w:type="gramEnd"/>
      <w:r w:rsidRPr="004040B5">
        <w:rPr>
          <w:rFonts w:ascii="Courier New" w:hAnsi="Courier New" w:cs="Courier New"/>
          <w:sz w:val="18"/>
          <w:szCs w:val="18"/>
          <w:rPrChange w:id="1197" w:author="chotta-safe" w:date="2017-03-05T14:21:00Z">
            <w:rPr>
              <w:rFonts w:ascii="Times New Roman" w:hAnsi="Times New Roman" w:cs="Times New Roman"/>
              <w:sz w:val="18"/>
              <w:szCs w:val="18"/>
            </w:rPr>
          </w:rPrChange>
        </w:rPr>
        <w:t>LogAnalyzerStreamingTotalRefactored::ipAddressCount)</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198"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199"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200" w:author="chotta-safe" w:date="2017-03-05T14:21:00Z">
            <w:rPr>
              <w:rFonts w:ascii="Times New Roman" w:hAnsi="Times New Roman" w:cs="Times New Roman"/>
              <w:sz w:val="18"/>
              <w:szCs w:val="18"/>
            </w:rPr>
          </w:rPrChange>
        </w:rPr>
        <w:t>updateStateByKey(</w:t>
      </w:r>
      <w:proofErr w:type="gramEnd"/>
      <w:r w:rsidRPr="004040B5">
        <w:rPr>
          <w:rFonts w:ascii="Courier New" w:hAnsi="Courier New" w:cs="Courier New"/>
          <w:sz w:val="18"/>
          <w:szCs w:val="18"/>
          <w:rPrChange w:id="1201" w:author="chotta-safe" w:date="2017-03-05T14:21:00Z">
            <w:rPr>
              <w:rFonts w:ascii="Times New Roman" w:hAnsi="Times New Roman" w:cs="Times New Roman"/>
              <w:sz w:val="18"/>
              <w:szCs w:val="18"/>
            </w:rPr>
          </w:rPrChange>
        </w:rPr>
        <w:t>COMPUTE_RUNNING_SUM)</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202"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203"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204" w:author="chotta-safe" w:date="2017-03-05T14:21:00Z">
            <w:rPr>
              <w:rFonts w:ascii="Times New Roman" w:hAnsi="Times New Roman" w:cs="Times New Roman"/>
              <w:sz w:val="18"/>
              <w:szCs w:val="18"/>
            </w:rPr>
          </w:rPrChange>
        </w:rPr>
        <w:t>transform(</w:t>
      </w:r>
      <w:proofErr w:type="gramEnd"/>
      <w:r w:rsidRPr="004040B5">
        <w:rPr>
          <w:rFonts w:ascii="Courier New" w:hAnsi="Courier New" w:cs="Courier New"/>
          <w:sz w:val="18"/>
          <w:szCs w:val="18"/>
          <w:rPrChange w:id="1205" w:author="chotta-safe" w:date="2017-03-05T14:21:00Z">
            <w:rPr>
              <w:rFonts w:ascii="Times New Roman" w:hAnsi="Times New Roman" w:cs="Times New Roman"/>
              <w:sz w:val="18"/>
              <w:szCs w:val="18"/>
            </w:rPr>
          </w:rPrChange>
        </w:rPr>
        <w:t>LogAnalyzerStreamingTotalRefactored::filterIPAddress);</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206" w:author="chotta-safe" w:date="2017-03-05T14:21:00Z">
            <w:rPr>
              <w:rFonts w:ascii="Times New Roman" w:hAnsi="Times New Roman" w:cs="Times New Roman"/>
              <w:sz w:val="18"/>
              <w:szCs w:val="18"/>
            </w:rPr>
          </w:rPrChange>
        </w:rPr>
      </w:pPr>
      <w:proofErr w:type="gramStart"/>
      <w:r w:rsidRPr="004040B5">
        <w:rPr>
          <w:rFonts w:ascii="Courier New" w:hAnsi="Courier New" w:cs="Courier New"/>
          <w:sz w:val="18"/>
          <w:szCs w:val="18"/>
          <w:rPrChange w:id="1207" w:author="chotta-safe" w:date="2017-03-05T14:21:00Z">
            <w:rPr>
              <w:rFonts w:ascii="Times New Roman" w:hAnsi="Times New Roman" w:cs="Times New Roman"/>
              <w:sz w:val="18"/>
              <w:szCs w:val="18"/>
            </w:rPr>
          </w:rPrChange>
        </w:rPr>
        <w:t>ipAddressesDStream.foreachRDD(</w:t>
      </w:r>
      <w:proofErr w:type="gramEnd"/>
      <w:r w:rsidRPr="004040B5">
        <w:rPr>
          <w:rFonts w:ascii="Courier New" w:hAnsi="Courier New" w:cs="Courier New"/>
          <w:sz w:val="18"/>
          <w:szCs w:val="18"/>
          <w:rPrChange w:id="1208" w:author="chotta-safe" w:date="2017-03-05T14:21:00Z">
            <w:rPr>
              <w:rFonts w:ascii="Times New Roman" w:hAnsi="Times New Roman" w:cs="Times New Roman"/>
              <w:sz w:val="18"/>
              <w:szCs w:val="18"/>
            </w:rPr>
          </w:rPrChange>
        </w:rPr>
        <w:t>rdd -&gt; {</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209"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210" w:author="chotta-safe" w:date="2017-03-05T14:21:00Z">
            <w:rPr>
              <w:rFonts w:ascii="Times New Roman" w:hAnsi="Times New Roman" w:cs="Times New Roman"/>
              <w:sz w:val="18"/>
              <w:szCs w:val="18"/>
            </w:rPr>
          </w:rPrChange>
        </w:rPr>
        <w:t xml:space="preserve">  List&lt;String&gt; ipAddresses = </w:t>
      </w:r>
      <w:proofErr w:type="gramStart"/>
      <w:r w:rsidRPr="004040B5">
        <w:rPr>
          <w:rFonts w:ascii="Courier New" w:hAnsi="Courier New" w:cs="Courier New"/>
          <w:sz w:val="18"/>
          <w:szCs w:val="18"/>
          <w:rPrChange w:id="1211" w:author="chotta-safe" w:date="2017-03-05T14:21:00Z">
            <w:rPr>
              <w:rFonts w:ascii="Times New Roman" w:hAnsi="Times New Roman" w:cs="Times New Roman"/>
              <w:sz w:val="18"/>
              <w:szCs w:val="18"/>
            </w:rPr>
          </w:rPrChange>
        </w:rPr>
        <w:t>rdd.take(</w:t>
      </w:r>
      <w:proofErr w:type="gramEnd"/>
      <w:r w:rsidRPr="004040B5">
        <w:rPr>
          <w:rFonts w:ascii="Courier New" w:hAnsi="Courier New" w:cs="Courier New"/>
          <w:sz w:val="18"/>
          <w:szCs w:val="18"/>
          <w:rPrChange w:id="1212" w:author="chotta-safe" w:date="2017-03-05T14:21:00Z">
            <w:rPr>
              <w:rFonts w:ascii="Times New Roman" w:hAnsi="Times New Roman" w:cs="Times New Roman"/>
              <w:sz w:val="18"/>
              <w:szCs w:val="18"/>
            </w:rPr>
          </w:rPrChange>
        </w:rPr>
        <w:t>100);</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213"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214"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215" w:author="chotta-safe" w:date="2017-03-05T14:21:00Z">
            <w:rPr>
              <w:rFonts w:ascii="Times New Roman" w:hAnsi="Times New Roman" w:cs="Times New Roman"/>
              <w:sz w:val="18"/>
              <w:szCs w:val="18"/>
            </w:rPr>
          </w:rPrChange>
        </w:rPr>
        <w:t>System.out.println(</w:t>
      </w:r>
      <w:proofErr w:type="gramEnd"/>
      <w:r w:rsidRPr="004040B5">
        <w:rPr>
          <w:rFonts w:ascii="Courier New" w:hAnsi="Courier New" w:cs="Courier New"/>
          <w:sz w:val="18"/>
          <w:szCs w:val="18"/>
          <w:rPrChange w:id="1216" w:author="chotta-safe" w:date="2017-03-05T14:21:00Z">
            <w:rPr>
              <w:rFonts w:ascii="Times New Roman" w:hAnsi="Times New Roman" w:cs="Times New Roman"/>
              <w:sz w:val="18"/>
              <w:szCs w:val="18"/>
            </w:rPr>
          </w:rPrChange>
        </w:rPr>
        <w:t>"All IPAddresses &gt; 10 times: " + ipAddresses);</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217"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218" w:author="chotta-safe" w:date="2017-03-05T14:21:00Z">
            <w:rPr>
              <w:rFonts w:ascii="Times New Roman" w:hAnsi="Times New Roman" w:cs="Times New Roman"/>
              <w:sz w:val="18"/>
              <w:szCs w:val="18"/>
            </w:rPr>
          </w:rPrChange>
        </w:rPr>
        <w:t xml:space="preserve">  </w:t>
      </w:r>
      <w:proofErr w:type="gramStart"/>
      <w:r w:rsidRPr="004040B5">
        <w:rPr>
          <w:rFonts w:ascii="Courier New" w:hAnsi="Courier New" w:cs="Courier New"/>
          <w:sz w:val="18"/>
          <w:szCs w:val="18"/>
          <w:rPrChange w:id="1219" w:author="chotta-safe" w:date="2017-03-05T14:21:00Z">
            <w:rPr>
              <w:rFonts w:ascii="Times New Roman" w:hAnsi="Times New Roman" w:cs="Times New Roman"/>
              <w:sz w:val="18"/>
              <w:szCs w:val="18"/>
            </w:rPr>
          </w:rPrChange>
        </w:rPr>
        <w:t>return</w:t>
      </w:r>
      <w:proofErr w:type="gramEnd"/>
      <w:r w:rsidRPr="004040B5">
        <w:rPr>
          <w:rFonts w:ascii="Courier New" w:hAnsi="Courier New" w:cs="Courier New"/>
          <w:sz w:val="18"/>
          <w:szCs w:val="18"/>
          <w:rPrChange w:id="1220" w:author="chotta-safe" w:date="2017-03-05T14:21:00Z">
            <w:rPr>
              <w:rFonts w:ascii="Times New Roman" w:hAnsi="Times New Roman" w:cs="Times New Roman"/>
              <w:sz w:val="18"/>
              <w:szCs w:val="18"/>
            </w:rPr>
          </w:rPrChange>
        </w:rPr>
        <w:t xml:space="preserve"> null;</w:t>
      </w:r>
    </w:p>
    <w:p w:rsidR="00C00FCB" w:rsidRPr="004040B5" w:rsidRDefault="00C00FCB" w:rsidP="00C00FCB">
      <w:pPr>
        <w:pStyle w:val="NoSpacing"/>
        <w:shd w:val="clear" w:color="auto" w:fill="D9D9D9" w:themeFill="background1" w:themeFillShade="D9"/>
        <w:ind w:left="720"/>
        <w:rPr>
          <w:rFonts w:ascii="Courier New" w:hAnsi="Courier New" w:cs="Courier New"/>
          <w:sz w:val="18"/>
          <w:szCs w:val="18"/>
          <w:rPrChange w:id="1221" w:author="chotta-safe" w:date="2017-03-05T14:21:00Z">
            <w:rPr>
              <w:rFonts w:ascii="Times New Roman" w:hAnsi="Times New Roman" w:cs="Times New Roman"/>
              <w:sz w:val="18"/>
              <w:szCs w:val="18"/>
            </w:rPr>
          </w:rPrChange>
        </w:rPr>
      </w:pPr>
      <w:r w:rsidRPr="004040B5">
        <w:rPr>
          <w:rFonts w:ascii="Courier New" w:hAnsi="Courier New" w:cs="Courier New"/>
          <w:sz w:val="18"/>
          <w:szCs w:val="18"/>
          <w:rPrChange w:id="1222" w:author="chotta-safe" w:date="2017-03-05T14:21:00Z">
            <w:rPr>
              <w:rFonts w:ascii="Times New Roman" w:hAnsi="Times New Roman" w:cs="Times New Roman"/>
              <w:sz w:val="18"/>
              <w:szCs w:val="18"/>
            </w:rPr>
          </w:rPrChange>
        </w:rPr>
        <w:t>});</w:t>
      </w:r>
    </w:p>
    <w:p w:rsidR="00A60CA5" w:rsidRPr="00900F1B" w:rsidRDefault="00A60CA5"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223" w:name="_Toc474089348"/>
      <w:r w:rsidRPr="00900F1B">
        <w:rPr>
          <w:rFonts w:ascii="Times New Roman" w:eastAsia="Times New Roman" w:hAnsi="Times New Roman" w:cs="Times New Roman"/>
          <w:sz w:val="20"/>
          <w:szCs w:val="20"/>
        </w:rPr>
        <w:t xml:space="preserve">How </w:t>
      </w:r>
      <w:ins w:id="1224" w:author="chotta-safe" w:date="2017-03-05T14:22:00Z">
        <w:r w:rsidR="004040B5" w:rsidRPr="00900F1B">
          <w:rPr>
            <w:rFonts w:ascii="Times New Roman" w:eastAsia="Times New Roman" w:hAnsi="Times New Roman" w:cs="Times New Roman"/>
            <w:sz w:val="20"/>
            <w:szCs w:val="20"/>
          </w:rPr>
          <w:t xml:space="preserve">is </w:t>
        </w:r>
      </w:ins>
      <w:r w:rsidRPr="00900F1B">
        <w:rPr>
          <w:rFonts w:ascii="Times New Roman" w:eastAsia="Times New Roman" w:hAnsi="Times New Roman" w:cs="Times New Roman"/>
          <w:sz w:val="20"/>
          <w:szCs w:val="20"/>
        </w:rPr>
        <w:t xml:space="preserve">data security </w:t>
      </w:r>
      <w:del w:id="1225" w:author="chotta-safe" w:date="2017-03-05T14:22:00Z">
        <w:r w:rsidRPr="00900F1B" w:rsidDel="004040B5">
          <w:rPr>
            <w:rFonts w:ascii="Times New Roman" w:eastAsia="Times New Roman" w:hAnsi="Times New Roman" w:cs="Times New Roman"/>
            <w:sz w:val="20"/>
            <w:szCs w:val="20"/>
          </w:rPr>
          <w:delText xml:space="preserve">is </w:delText>
        </w:r>
      </w:del>
      <w:r w:rsidRPr="00900F1B">
        <w:rPr>
          <w:rFonts w:ascii="Times New Roman" w:eastAsia="Times New Roman" w:hAnsi="Times New Roman" w:cs="Times New Roman"/>
          <w:sz w:val="20"/>
          <w:szCs w:val="20"/>
        </w:rPr>
        <w:t>achieved in Spark?</w:t>
      </w:r>
      <w:bookmarkEnd w:id="1223"/>
    </w:p>
    <w:p w:rsidR="00A60CA5" w:rsidRPr="00FD7A1A"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Set up Kerberos</w:t>
      </w:r>
    </w:p>
    <w:p w:rsidR="00A60CA5" w:rsidRPr="00FD7A1A"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Use HDFS (or another secure filesystem)</w:t>
      </w:r>
    </w:p>
    <w:p w:rsidR="00A60CA5" w:rsidRPr="00FD7A1A"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Use YARN!</w:t>
      </w:r>
    </w:p>
    <w:p w:rsidR="00A60CA5" w:rsidRPr="00FD7A1A"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Configure them for security (enable auth, encryption).</w:t>
      </w:r>
    </w:p>
    <w:p w:rsidR="007F320D" w:rsidRDefault="00A60CA5" w:rsidP="00A60CA5">
      <w:pPr>
        <w:pStyle w:val="ListParagraph"/>
        <w:numPr>
          <w:ilvl w:val="0"/>
          <w:numId w:val="32"/>
        </w:numPr>
        <w:shd w:val="clear" w:color="auto" w:fill="FFFFFF"/>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Kerberos, HDFS, and YARN provide the security backbone for Spark.</w:t>
      </w:r>
      <w:r w:rsidR="007F320D">
        <w:rPr>
          <w:rFonts w:ascii="Times New Roman" w:hAnsi="Times New Roman" w:cs="Times New Roman"/>
          <w:bCs/>
          <w:color w:val="333333"/>
          <w:sz w:val="20"/>
          <w:szCs w:val="20"/>
        </w:rPr>
        <w:t xml:space="preserve"> </w:t>
      </w:r>
    </w:p>
    <w:p w:rsidR="007F320D" w:rsidRDefault="007F320D" w:rsidP="00A60CA5">
      <w:pPr>
        <w:pStyle w:val="ListParagraph"/>
        <w:shd w:val="clear" w:color="auto" w:fill="FFFFFF"/>
        <w:ind w:left="1080"/>
        <w:rPr>
          <w:rFonts w:ascii="Times New Roman" w:hAnsi="Times New Roman" w:cs="Times New Roman"/>
          <w:bCs/>
          <w:color w:val="333333"/>
          <w:sz w:val="20"/>
          <w:szCs w:val="20"/>
        </w:rPr>
      </w:pPr>
    </w:p>
    <w:p w:rsidR="00A60CA5" w:rsidRDefault="00A60CA5" w:rsidP="007F320D">
      <w:pPr>
        <w:pStyle w:val="ListParagraph"/>
        <w:shd w:val="clear" w:color="auto" w:fill="FFFFFF"/>
        <w:ind w:left="1080"/>
        <w:jc w:val="center"/>
        <w:rPr>
          <w:rFonts w:ascii="Times New Roman" w:hAnsi="Times New Roman" w:cs="Times New Roman"/>
          <w:bCs/>
          <w:color w:val="333333"/>
          <w:sz w:val="20"/>
          <w:szCs w:val="20"/>
        </w:rPr>
      </w:pPr>
      <w:r w:rsidRPr="00FD7A1A">
        <w:rPr>
          <w:rFonts w:ascii="Times New Roman" w:hAnsi="Times New Roman" w:cs="Times New Roman"/>
          <w:bCs/>
          <w:noProof/>
          <w:color w:val="333333"/>
          <w:sz w:val="20"/>
          <w:szCs w:val="20"/>
        </w:rPr>
        <w:drawing>
          <wp:inline distT="0" distB="0" distL="0" distR="0">
            <wp:extent cx="4235450" cy="2380364"/>
            <wp:effectExtent l="19050" t="0" r="0" b="0"/>
            <wp:docPr id="74" name="Picture 51">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srcRect/>
                    <a:stretch>
                      <a:fillRect/>
                    </a:stretch>
                  </pic:blipFill>
                  <pic:spPr bwMode="auto">
                    <a:xfrm>
                      <a:off x="0" y="0"/>
                      <a:ext cx="4238877" cy="2382290"/>
                    </a:xfrm>
                    <a:prstGeom prst="rect">
                      <a:avLst/>
                    </a:prstGeom>
                    <a:noFill/>
                    <a:ln w="9525">
                      <a:noFill/>
                      <a:miter lim="800000"/>
                      <a:headEnd/>
                      <a:tailEnd/>
                    </a:ln>
                  </pic:spPr>
                </pic:pic>
              </a:graphicData>
            </a:graphic>
          </wp:inline>
        </w:drawing>
      </w:r>
    </w:p>
    <w:p w:rsidR="007F320D" w:rsidRPr="00FD7A1A" w:rsidRDefault="007F320D" w:rsidP="007F320D">
      <w:pPr>
        <w:pStyle w:val="ListParagraph"/>
        <w:shd w:val="clear" w:color="auto" w:fill="FFFFFF"/>
        <w:ind w:left="1800"/>
        <w:jc w:val="center"/>
        <w:rPr>
          <w:rFonts w:ascii="Times New Roman" w:hAnsi="Times New Roman" w:cs="Times New Roman"/>
          <w:bCs/>
          <w:color w:val="333333"/>
          <w:sz w:val="20"/>
          <w:szCs w:val="20"/>
        </w:rPr>
      </w:pPr>
      <w:r>
        <w:rPr>
          <w:rFonts w:ascii="Times New Roman" w:hAnsi="Times New Roman" w:cs="Times New Roman"/>
          <w:bCs/>
          <w:color w:val="333333"/>
          <w:sz w:val="20"/>
          <w:szCs w:val="20"/>
        </w:rPr>
        <w:t xml:space="preserve">Diagram </w:t>
      </w:r>
      <w:hyperlink r:id="rId138" w:history="1">
        <w:r w:rsidRPr="007F320D">
          <w:rPr>
            <w:rStyle w:val="Hyperlink"/>
            <w:rFonts w:ascii="Times New Roman" w:hAnsi="Times New Roman" w:cs="Times New Roman"/>
            <w:bCs/>
            <w:sz w:val="20"/>
            <w:szCs w:val="20"/>
          </w:rPr>
          <w:t>Ref</w:t>
        </w:r>
      </w:hyperlink>
    </w:p>
    <w:p w:rsidR="007F320D" w:rsidRPr="00FD7A1A" w:rsidRDefault="007F320D" w:rsidP="00A60CA5">
      <w:pPr>
        <w:pStyle w:val="ListParagraph"/>
        <w:shd w:val="clear" w:color="auto" w:fill="FFFFFF"/>
        <w:ind w:left="1080"/>
        <w:rPr>
          <w:rFonts w:ascii="Times New Roman" w:hAnsi="Times New Roman" w:cs="Times New Roman"/>
          <w:bCs/>
          <w:color w:val="333333"/>
          <w:sz w:val="20"/>
          <w:szCs w:val="20"/>
        </w:rPr>
      </w:pPr>
    </w:p>
    <w:p w:rsidR="00A60CA5"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security via spark.authenticate property (defaults to false).</w:t>
      </w:r>
    </w:p>
    <w:p w:rsidR="00A60CA5"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See org.apache.spark.SecurityManager</w:t>
      </w:r>
    </w:p>
    <w:p w:rsidR="00A60CA5"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INFO for org.apache.spark.SecurityManager to see messages regarding security in Spark.</w:t>
      </w:r>
    </w:p>
    <w:p w:rsidR="00A60CA5"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Enable DEBUG for org.apache.spark.SecurityManager to see messages regarding SSL in Spark, namely file server and Akka.</w:t>
      </w:r>
    </w:p>
    <w:p w:rsidR="00A60CA5" w:rsidRPr="00FD7A1A" w:rsidRDefault="00A60CA5" w:rsidP="00A60CA5">
      <w:pPr>
        <w:pStyle w:val="ListParagraph"/>
        <w:shd w:val="clear" w:color="auto" w:fill="FFFFFF"/>
        <w:ind w:left="1080"/>
        <w:rPr>
          <w:rFonts w:ascii="Times New Roman" w:hAnsi="Times New Roman" w:cs="Times New Roman"/>
          <w:b/>
          <w:bCs/>
          <w:color w:val="333333"/>
          <w:sz w:val="20"/>
          <w:szCs w:val="20"/>
        </w:rPr>
      </w:pPr>
      <w:r w:rsidRPr="00FD7A1A">
        <w:rPr>
          <w:rFonts w:ascii="Times New Roman" w:hAnsi="Times New Roman" w:cs="Times New Roman"/>
          <w:b/>
          <w:bCs/>
          <w:color w:val="333333"/>
          <w:sz w:val="20"/>
          <w:szCs w:val="20"/>
        </w:rPr>
        <w:t>The application web UI at http://&lt;driver&gt;:4040 lists Spark properties in the “Environment” tab</w:t>
      </w:r>
    </w:p>
    <w:p w:rsidR="00AA6491" w:rsidRPr="00FD7A1A" w:rsidRDefault="00A60CA5" w:rsidP="00A60CA5">
      <w:pPr>
        <w:pStyle w:val="ListParagraph"/>
        <w:shd w:val="clear" w:color="auto" w:fill="FFFFFF"/>
        <w:ind w:left="1080"/>
        <w:rPr>
          <w:rFonts w:ascii="Times New Roman" w:hAnsi="Times New Roman" w:cs="Times New Roman"/>
          <w:bCs/>
          <w:color w:val="333333"/>
          <w:sz w:val="20"/>
          <w:szCs w:val="20"/>
        </w:rPr>
      </w:pPr>
      <w:r w:rsidRPr="00FD7A1A">
        <w:rPr>
          <w:rFonts w:ascii="Times New Roman" w:hAnsi="Times New Roman" w:cs="Times New Roman"/>
          <w:bCs/>
          <w:color w:val="333333"/>
          <w:sz w:val="20"/>
          <w:szCs w:val="20"/>
        </w:rPr>
        <w:t>Following are the security and encryption setting in spark</w:t>
      </w:r>
    </w:p>
    <w:p w:rsidR="00FA782A" w:rsidRPr="00FD7A1A" w:rsidRDefault="00FA782A" w:rsidP="00A60CA5">
      <w:pPr>
        <w:pStyle w:val="ListParagraph"/>
        <w:shd w:val="clear" w:color="auto" w:fill="FFFFFF"/>
        <w:ind w:left="1080"/>
        <w:rPr>
          <w:rFonts w:ascii="Times New Roman" w:hAnsi="Times New Roman" w:cs="Times New Roman"/>
          <w:bCs/>
          <w:color w:val="333333"/>
          <w:sz w:val="20"/>
          <w:szCs w:val="20"/>
        </w:rPr>
      </w:pPr>
    </w:p>
    <w:p w:rsidR="00FA782A" w:rsidRPr="00FD7A1A" w:rsidRDefault="00FA782A" w:rsidP="00A60CA5">
      <w:pPr>
        <w:pStyle w:val="ListParagraph"/>
        <w:shd w:val="clear" w:color="auto" w:fill="FFFFFF"/>
        <w:ind w:left="1080"/>
        <w:rPr>
          <w:rFonts w:ascii="Times New Roman" w:hAnsi="Times New Roman" w:cs="Times New Roman"/>
          <w:bCs/>
          <w:color w:val="333333"/>
          <w:sz w:val="20"/>
          <w:szCs w:val="20"/>
        </w:rPr>
      </w:pPr>
    </w:p>
    <w:p w:rsidR="00A60CA5" w:rsidRPr="00FD7A1A" w:rsidRDefault="00A60CA5" w:rsidP="00BF6941">
      <w:pPr>
        <w:spacing w:after="0" w:line="240" w:lineRule="auto"/>
        <w:ind w:firstLine="720"/>
        <w:rPr>
          <w:rFonts w:ascii="Times New Roman" w:eastAsia="Times New Roman" w:hAnsi="Times New Roman" w:cs="Times New Roman"/>
          <w:b/>
          <w:sz w:val="20"/>
          <w:szCs w:val="20"/>
        </w:rPr>
      </w:pPr>
      <w:r w:rsidRPr="00FD7A1A">
        <w:rPr>
          <w:rFonts w:ascii="Times New Roman" w:eastAsia="Times New Roman" w:hAnsi="Times New Roman" w:cs="Times New Roman"/>
          <w:b/>
          <w:color w:val="1D1F22"/>
          <w:sz w:val="20"/>
          <w:szCs w:val="20"/>
          <w:shd w:val="clear" w:color="auto" w:fill="FFFFFF"/>
        </w:rPr>
        <w:t>#### Security</w:t>
      </w:r>
    </w:p>
    <w:tbl>
      <w:tblPr>
        <w:tblW w:w="1039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913"/>
        <w:gridCol w:w="1748"/>
        <w:gridCol w:w="6729"/>
      </w:tblGrid>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spark.acls.enable</w:t>
            </w:r>
          </w:p>
        </w:tc>
        <w:tc>
          <w:tcPr>
            <w:tcW w:w="1748" w:type="dxa"/>
            <w:shd w:val="clear" w:color="auto" w:fill="auto"/>
            <w:tcMar>
              <w:top w:w="80" w:type="dxa"/>
              <w:left w:w="80" w:type="dxa"/>
              <w:bottom w:w="80" w:type="dxa"/>
              <w:right w:w="80" w:type="dxa"/>
            </w:tcMar>
            <w:hideMark/>
          </w:tcPr>
          <w:p w:rsidR="00A60CA5" w:rsidRPr="00FD7A1A" w:rsidRDefault="004040B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w:t>
            </w:r>
            <w:r w:rsidR="00A60CA5" w:rsidRPr="00FD7A1A">
              <w:rPr>
                <w:rFonts w:ascii="Times New Roman" w:eastAsia="Times New Roman" w:hAnsi="Times New Roman" w:cs="Times New Roman"/>
                <w:color w:val="1D1F22"/>
                <w:sz w:val="20"/>
                <w:szCs w:val="20"/>
              </w:rPr>
              <w:t>alse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Spark acls should be enabled. If enabled, this checks to see if the user has access permissions to view or modify the job. Note this requires the user to be known, so if the user comes across as null no checks are done. Filters can be used with the UI to authenticate and set the user.</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spark.admin.acls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users/administrators that have view and modify access to all Spark jobs. This can be used if you run on a shared cluster and have a set of administrators or devs who help debug when things do not work. Putting a "*" in the list means any user can have the privilege of admin.</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spark.admin.acls.groups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view and modify access to all Spark jobs. This can be used if you have a set of administrators or developers who help maintain and debug the underlying infrastructure. Putting a "*" in the list means any user in any group can have the privilege of admin. The user groups are obtained from the instance of the groups mapping provider specified by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spark.user.groups.mapping</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org.apache.spark.security.ShellBasedG</w:t>
            </w:r>
            <w:r w:rsidRPr="00FD7A1A">
              <w:rPr>
                <w:rFonts w:ascii="Times New Roman" w:eastAsia="Times New Roman" w:hAnsi="Times New Roman" w:cs="Times New Roman"/>
                <w:color w:val="444444"/>
                <w:sz w:val="20"/>
                <w:szCs w:val="20"/>
              </w:rPr>
              <w:lastRenderedPageBreak/>
              <w:t>roupsMappingProvider</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lastRenderedPageBreak/>
              <w:t xml:space="preserve">The </w:t>
            </w:r>
            <w:del w:id="1226" w:author="chotta-safe" w:date="2017-03-05T14:22:00Z">
              <w:r w:rsidRPr="00FD7A1A" w:rsidDel="004040B5">
                <w:rPr>
                  <w:rFonts w:ascii="Times New Roman" w:eastAsia="Times New Roman" w:hAnsi="Times New Roman" w:cs="Times New Roman"/>
                  <w:color w:val="1D1F22"/>
                  <w:sz w:val="20"/>
                  <w:szCs w:val="20"/>
                </w:rPr>
                <w:delText>list of groups for a user are</w:delText>
              </w:r>
            </w:del>
            <w:ins w:id="1227" w:author="chotta-safe" w:date="2017-03-05T14:22:00Z">
              <w:r w:rsidR="004040B5" w:rsidRPr="00FD7A1A">
                <w:rPr>
                  <w:rFonts w:ascii="Times New Roman" w:eastAsia="Times New Roman" w:hAnsi="Times New Roman" w:cs="Times New Roman"/>
                  <w:color w:val="1D1F22"/>
                  <w:sz w:val="20"/>
                  <w:szCs w:val="20"/>
                </w:rPr>
                <w:t>list of groups for a user is</w:t>
              </w:r>
            </w:ins>
            <w:r w:rsidRPr="00FD7A1A">
              <w:rPr>
                <w:rFonts w:ascii="Times New Roman" w:eastAsia="Times New Roman" w:hAnsi="Times New Roman" w:cs="Times New Roman"/>
                <w:color w:val="1D1F22"/>
                <w:sz w:val="20"/>
                <w:szCs w:val="20"/>
              </w:rPr>
              <w:t xml:space="preserve"> determined by a group mapping service defined by the trait </w:t>
            </w:r>
            <w:r w:rsidRPr="00FD7A1A">
              <w:rPr>
                <w:rFonts w:ascii="Times New Roman" w:eastAsia="Times New Roman" w:hAnsi="Times New Roman" w:cs="Times New Roman"/>
                <w:color w:val="1D1F22"/>
                <w:sz w:val="20"/>
                <w:szCs w:val="20"/>
              </w:rPr>
              <w:lastRenderedPageBreak/>
              <w:t>org.apache.spark.security.GroupMappingServiceProvider which can configured by this property. A default unix shell based implementation is provided </w:t>
            </w:r>
            <w:r w:rsidRPr="00FD7A1A">
              <w:rPr>
                <w:rFonts w:ascii="Times New Roman" w:eastAsia="Times New Roman" w:hAnsi="Times New Roman" w:cs="Times New Roman"/>
                <w:color w:val="444444"/>
                <w:sz w:val="20"/>
                <w:szCs w:val="20"/>
              </w:rPr>
              <w:t>org.apache.spark.security.ShellBasedGroupsMappingProvider</w:t>
            </w:r>
            <w:r w:rsidRPr="00FD7A1A">
              <w:rPr>
                <w:rFonts w:ascii="Times New Roman" w:eastAsia="Times New Roman" w:hAnsi="Times New Roman" w:cs="Times New Roman"/>
                <w:color w:val="1D1F22"/>
                <w:sz w:val="20"/>
                <w:szCs w:val="20"/>
              </w:rPr>
              <w:t>which can be specified to resolve a list of groups for a user. </w:t>
            </w:r>
            <w:r w:rsidRPr="00FD7A1A">
              <w:rPr>
                <w:rFonts w:ascii="Times New Roman" w:eastAsia="Times New Roman" w:hAnsi="Times New Roman" w:cs="Times New Roman"/>
                <w:i/>
                <w:iCs/>
                <w:color w:val="1D1F22"/>
                <w:sz w:val="20"/>
                <w:szCs w:val="20"/>
              </w:rPr>
              <w:t>Note:</w:t>
            </w:r>
            <w:r w:rsidRPr="00FD7A1A">
              <w:rPr>
                <w:rFonts w:ascii="Times New Roman" w:eastAsia="Times New Roman" w:hAnsi="Times New Roman" w:cs="Times New Roman"/>
                <w:color w:val="1D1F22"/>
                <w:sz w:val="20"/>
                <w:szCs w:val="20"/>
              </w:rPr>
              <w:t> This implementation supports only a Unix/Linux based environment. Windows environment is currently </w:t>
            </w:r>
            <w:r w:rsidRPr="00FD7A1A">
              <w:rPr>
                <w:rFonts w:ascii="Times New Roman" w:eastAsia="Times New Roman" w:hAnsi="Times New Roman" w:cs="Times New Roman"/>
                <w:b/>
                <w:bCs/>
                <w:color w:val="1D1F22"/>
                <w:sz w:val="20"/>
                <w:szCs w:val="20"/>
              </w:rPr>
              <w:t>not</w:t>
            </w:r>
            <w:r w:rsidRPr="00FD7A1A">
              <w:rPr>
                <w:rFonts w:ascii="Times New Roman" w:eastAsia="Times New Roman" w:hAnsi="Times New Roman" w:cs="Times New Roman"/>
                <w:color w:val="1D1F22"/>
                <w:sz w:val="20"/>
                <w:szCs w:val="20"/>
              </w:rPr>
              <w:t> supported. However, a new platform/protocol can be supported by implementing the trait </w:t>
            </w:r>
            <w:r w:rsidRPr="00FD7A1A">
              <w:rPr>
                <w:rFonts w:ascii="Times New Roman" w:eastAsia="Times New Roman" w:hAnsi="Times New Roman" w:cs="Times New Roman"/>
                <w:color w:val="444444"/>
                <w:sz w:val="20"/>
                <w:szCs w:val="20"/>
              </w:rPr>
              <w:t>org.apache.spark.security.GroupMappingServiceProvider</w:t>
            </w:r>
            <w:r w:rsidRPr="00FD7A1A">
              <w:rPr>
                <w:rFonts w:ascii="Times New Roman" w:eastAsia="Times New Roman" w:hAnsi="Times New Roman" w:cs="Times New Roman"/>
                <w:color w:val="1D1F22"/>
                <w:sz w:val="20"/>
                <w:szCs w:val="20"/>
              </w:rPr>
              <w:t>.</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spark.authenticate</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Spark authenticates its internal connections. See</w:t>
            </w:r>
            <w:r w:rsidRPr="00FD7A1A">
              <w:rPr>
                <w:rFonts w:ascii="Times New Roman" w:eastAsia="Times New Roman" w:hAnsi="Times New Roman" w:cs="Times New Roman"/>
                <w:color w:val="444444"/>
                <w:sz w:val="20"/>
                <w:szCs w:val="20"/>
              </w:rPr>
              <w:t>spark.authenticate.secret</w:t>
            </w:r>
            <w:r w:rsidRPr="00FD7A1A">
              <w:rPr>
                <w:rFonts w:ascii="Times New Roman" w:eastAsia="Times New Roman" w:hAnsi="Times New Roman" w:cs="Times New Roman"/>
                <w:color w:val="1D1F22"/>
                <w:sz w:val="20"/>
                <w:szCs w:val="20"/>
              </w:rPr>
              <w:t> if not running on YARN.</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spark.authenticate.secret</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 xml:space="preserve">Set the secret key used for Spark to authenticate between components. This </w:t>
            </w:r>
            <w:proofErr w:type="gramStart"/>
            <w:r w:rsidRPr="00FD7A1A">
              <w:rPr>
                <w:rFonts w:ascii="Times New Roman" w:eastAsia="Times New Roman" w:hAnsi="Times New Roman" w:cs="Times New Roman"/>
                <w:color w:val="1D1F22"/>
                <w:sz w:val="20"/>
                <w:szCs w:val="20"/>
              </w:rPr>
              <w:t>needs</w:t>
            </w:r>
            <w:proofErr w:type="gramEnd"/>
            <w:r w:rsidRPr="00FD7A1A">
              <w:rPr>
                <w:rFonts w:ascii="Times New Roman" w:eastAsia="Times New Roman" w:hAnsi="Times New Roman" w:cs="Times New Roman"/>
                <w:color w:val="1D1F22"/>
                <w:sz w:val="20"/>
                <w:szCs w:val="20"/>
              </w:rPr>
              <w:t xml:space="preserve"> to be set if not running on YARN and authentication is enabled.</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spark.authenticate.enableSaslEncryption</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Enable encrypted communication when authentication is enabled. This is supported by the block transfer service and the RPC endpoints.</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spark.network.sasl.serverAlwaysEncrypt</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Disable unencrypted connections for services that support SASL authentication. This is currently supported by the external shuffle service.</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spark.core.connection.ack.wait.timeout</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spark.network.timeout</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How long for the connection to wait for ack to occur before timing out and giving up. To avoid unwilling timeout caused by long pause like GC, you can set larger value.</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spark.core.connection.auth.wait.timeout</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30s</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How long for the connection to wait for authentication to occur before timing out and giving up.</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spark.modify.acls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 that have modify access to the Spark job. By default only the user that started the Spark job has access to modify it (kill it for example). Putting a "*" in the list means any user can have access to modify it.</w:t>
            </w:r>
          </w:p>
        </w:tc>
      </w:tr>
      <w:tr w:rsidR="00A60CA5" w:rsidRPr="00FD7A1A" w:rsidTr="00BF6941">
        <w:trPr>
          <w:trHeight w:val="14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spark.modify.acls.groups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modify access to the Spark job. This can be used if you have a set of administrators or developers from the same team to have access to control the job. Putting a "*" in the list means any user in any group has the access to modify the Spark job. The user groups are obtained from the instance of the groups mapping provider specified by</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r w:rsidR="00A60CA5" w:rsidRPr="00FD7A1A" w:rsidTr="00BF6941">
        <w:trPr>
          <w:trHeight w:val="1564"/>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spark.ui.filters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filter class names to apply to the Spark web UI. The filter should be a standard </w:t>
            </w:r>
            <w:hyperlink r:id="rId139" w:history="1">
              <w:r w:rsidRPr="00FD7A1A">
                <w:rPr>
                  <w:rFonts w:ascii="Times New Roman" w:eastAsia="Times New Roman" w:hAnsi="Times New Roman" w:cs="Times New Roman"/>
                  <w:color w:val="0088CC"/>
                  <w:sz w:val="20"/>
                  <w:szCs w:val="20"/>
                </w:rPr>
                <w:t>javax servlet Filter</w:t>
              </w:r>
            </w:hyperlink>
            <w:r w:rsidRPr="00FD7A1A">
              <w:rPr>
                <w:rFonts w:ascii="Times New Roman" w:eastAsia="Times New Roman" w:hAnsi="Times New Roman" w:cs="Times New Roman"/>
                <w:color w:val="1D1F22"/>
                <w:sz w:val="20"/>
                <w:szCs w:val="20"/>
              </w:rPr>
              <w:t>. Parameters to each filter can also be specified by setting a java system property of: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spark.&lt;class name of filter&gt;.params='param1=value1,param2=value2'</w:t>
            </w:r>
            <w:r w:rsidRPr="00FD7A1A">
              <w:rPr>
                <w:rFonts w:ascii="Times New Roman" w:eastAsia="Times New Roman" w:hAnsi="Times New Roman" w:cs="Times New Roman"/>
                <w:color w:val="1D1F22"/>
                <w:sz w:val="20"/>
                <w:szCs w:val="20"/>
              </w:rPr>
              <w:br/>
              <w:t>For example: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-Dspark.ui.filters=com.test.filter1</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1D1F22"/>
                <w:sz w:val="20"/>
                <w:szCs w:val="20"/>
              </w:rPr>
              <w:br/>
            </w:r>
            <w:r w:rsidRPr="00FD7A1A">
              <w:rPr>
                <w:rFonts w:ascii="Times New Roman" w:eastAsia="Times New Roman" w:hAnsi="Times New Roman" w:cs="Times New Roman"/>
                <w:color w:val="444444"/>
                <w:sz w:val="20"/>
                <w:szCs w:val="20"/>
              </w:rPr>
              <w:t>-Dspark.com.test.filter1.params='param1=foo,param2=testing'</w:t>
            </w:r>
          </w:p>
        </w:tc>
      </w:tr>
      <w:tr w:rsidR="00A60CA5" w:rsidRPr="00FD7A1A" w:rsidTr="00BF6941">
        <w:trPr>
          <w:trHeight w:val="762"/>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spark.ui.view.acls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users that have view access to the Spark web ui. By default only the user that started the Spark job has view access. Putting a "*" in the list means any user can have view access to this Spark job.</w:t>
            </w:r>
          </w:p>
        </w:tc>
      </w:tr>
      <w:tr w:rsidR="00A60CA5" w:rsidRPr="00FD7A1A" w:rsidTr="00BF6941">
        <w:trPr>
          <w:trHeight w:val="1163"/>
        </w:trPr>
        <w:tc>
          <w:tcPr>
            <w:tcW w:w="1913"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lastRenderedPageBreak/>
              <w:t>spark.ui.view.acls.groups</w:t>
            </w:r>
          </w:p>
        </w:tc>
        <w:tc>
          <w:tcPr>
            <w:tcW w:w="1748"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6729" w:type="dxa"/>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Comma separated list of groups that have view access to the Spark web ui to view the Spark Job details. This can be used if you have a set of administrators or developers or users who can monitor the Spark job submitted. Putting a "*" in the list means any user in any group can view the Spark job details on the Spark web ui. The user groups are obtained from the instance of the groups mapping provider specified by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Check the entry </w:t>
            </w:r>
            <w:r w:rsidRPr="00FD7A1A">
              <w:rPr>
                <w:rFonts w:ascii="Times New Roman" w:eastAsia="Times New Roman" w:hAnsi="Times New Roman" w:cs="Times New Roman"/>
                <w:color w:val="444444"/>
                <w:sz w:val="20"/>
                <w:szCs w:val="20"/>
              </w:rPr>
              <w:t>spark.user.groups.mapping</w:t>
            </w:r>
            <w:r w:rsidRPr="00FD7A1A">
              <w:rPr>
                <w:rFonts w:ascii="Times New Roman" w:eastAsia="Times New Roman" w:hAnsi="Times New Roman" w:cs="Times New Roman"/>
                <w:color w:val="1D1F22"/>
                <w:sz w:val="20"/>
                <w:szCs w:val="20"/>
              </w:rPr>
              <w:t> for more details.</w:t>
            </w:r>
          </w:p>
        </w:tc>
      </w:tr>
    </w:tbl>
    <w:p w:rsidR="00BF6941" w:rsidRPr="00FD7A1A" w:rsidRDefault="00BF6941" w:rsidP="00BF6941">
      <w:pPr>
        <w:spacing w:after="0" w:line="240" w:lineRule="auto"/>
        <w:ind w:firstLine="720"/>
        <w:rPr>
          <w:rFonts w:ascii="Times New Roman" w:eastAsia="Times New Roman" w:hAnsi="Times New Roman" w:cs="Times New Roman"/>
          <w:b/>
          <w:color w:val="1D1F22"/>
          <w:sz w:val="20"/>
          <w:szCs w:val="20"/>
          <w:shd w:val="clear" w:color="auto" w:fill="FFFFFF"/>
        </w:rPr>
      </w:pPr>
    </w:p>
    <w:p w:rsidR="00A60CA5" w:rsidRPr="00FD7A1A" w:rsidRDefault="00A60CA5" w:rsidP="00BF6941">
      <w:pPr>
        <w:spacing w:after="0" w:line="240" w:lineRule="auto"/>
        <w:ind w:firstLine="720"/>
        <w:rPr>
          <w:rFonts w:ascii="Times New Roman" w:eastAsia="Times New Roman" w:hAnsi="Times New Roman" w:cs="Times New Roman"/>
          <w:b/>
          <w:sz w:val="20"/>
          <w:szCs w:val="20"/>
        </w:rPr>
      </w:pPr>
      <w:r w:rsidRPr="00FD7A1A">
        <w:rPr>
          <w:rFonts w:ascii="Times New Roman" w:eastAsia="Times New Roman" w:hAnsi="Times New Roman" w:cs="Times New Roman"/>
          <w:b/>
          <w:color w:val="1D1F22"/>
          <w:sz w:val="20"/>
          <w:szCs w:val="20"/>
          <w:shd w:val="clear" w:color="auto" w:fill="FFFFFF"/>
        </w:rPr>
        <w:t>#### Encryption</w:t>
      </w:r>
    </w:p>
    <w:tbl>
      <w:tblPr>
        <w:tblW w:w="9136" w:type="dxa"/>
        <w:tblInd w:w="720" w:type="dxa"/>
        <w:tblCellMar>
          <w:top w:w="15" w:type="dxa"/>
          <w:left w:w="15" w:type="dxa"/>
          <w:bottom w:w="15" w:type="dxa"/>
          <w:right w:w="15" w:type="dxa"/>
        </w:tblCellMar>
        <w:tblLook w:val="04A0"/>
      </w:tblPr>
      <w:tblGrid>
        <w:gridCol w:w="2449"/>
        <w:gridCol w:w="794"/>
        <w:gridCol w:w="5893"/>
      </w:tblGrid>
      <w:tr w:rsidR="00A60CA5" w:rsidRPr="00FD7A1A" w:rsidTr="00BF6941">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Property Name</w:t>
            </w:r>
          </w:p>
        </w:tc>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Default</w:t>
            </w:r>
          </w:p>
        </w:tc>
        <w:tc>
          <w:tcPr>
            <w:tcW w:w="0" w:type="auto"/>
            <w:tcBorders>
              <w:top w:val="single" w:sz="4" w:space="0" w:color="DDDDDD"/>
              <w:bottom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b/>
                <w:bCs/>
                <w:color w:val="1D1F22"/>
                <w:sz w:val="20"/>
                <w:szCs w:val="20"/>
              </w:rPr>
            </w:pPr>
            <w:r w:rsidRPr="00FD7A1A">
              <w:rPr>
                <w:rFonts w:ascii="Times New Roman" w:eastAsia="Times New Roman" w:hAnsi="Times New Roman" w:cs="Times New Roman"/>
                <w:b/>
                <w:bCs/>
                <w:color w:val="1D1F22"/>
                <w:sz w:val="20"/>
                <w:szCs w:val="20"/>
              </w:rPr>
              <w:t>Meaning</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spark.ssl.enabled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Whether to enable SSL connections on all supported protocols.</w:t>
            </w:r>
          </w:p>
          <w:p w:rsidR="00A60CA5" w:rsidRPr="00FD7A1A" w:rsidRDefault="00A60CA5" w:rsidP="00A60CA5">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When </w:t>
            </w:r>
            <w:r w:rsidRPr="00FD7A1A">
              <w:rPr>
                <w:rFonts w:ascii="Times New Roman" w:eastAsia="Times New Roman" w:hAnsi="Times New Roman" w:cs="Times New Roman"/>
                <w:color w:val="444444"/>
                <w:sz w:val="20"/>
                <w:szCs w:val="20"/>
              </w:rPr>
              <w:t>spark.ssl.enabled</w:t>
            </w:r>
            <w:r w:rsidRPr="00FD7A1A">
              <w:rPr>
                <w:rFonts w:ascii="Times New Roman" w:eastAsia="Times New Roman" w:hAnsi="Times New Roman" w:cs="Times New Roman"/>
                <w:color w:val="1D1F22"/>
                <w:sz w:val="20"/>
                <w:szCs w:val="20"/>
              </w:rPr>
              <w:t> is configured, </w:t>
            </w:r>
            <w:r w:rsidRPr="00FD7A1A">
              <w:rPr>
                <w:rFonts w:ascii="Times New Roman" w:eastAsia="Times New Roman" w:hAnsi="Times New Roman" w:cs="Times New Roman"/>
                <w:color w:val="444444"/>
                <w:sz w:val="20"/>
                <w:szCs w:val="20"/>
              </w:rPr>
              <w:t>spark.ssl.protocol</w:t>
            </w:r>
            <w:r w:rsidRPr="00FD7A1A">
              <w:rPr>
                <w:rFonts w:ascii="Times New Roman" w:eastAsia="Times New Roman" w:hAnsi="Times New Roman" w:cs="Times New Roman"/>
                <w:color w:val="1D1F22"/>
                <w:sz w:val="20"/>
                <w:szCs w:val="20"/>
              </w:rPr>
              <w:t> is required.</w:t>
            </w:r>
          </w:p>
          <w:p w:rsidR="00A60CA5" w:rsidRPr="00FD7A1A" w:rsidRDefault="00A60CA5" w:rsidP="00A60CA5">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All the SSL settings like </w:t>
            </w:r>
            <w:r w:rsidRPr="00FD7A1A">
              <w:rPr>
                <w:rFonts w:ascii="Times New Roman" w:eastAsia="Times New Roman" w:hAnsi="Times New Roman" w:cs="Times New Roman"/>
                <w:color w:val="444444"/>
                <w:sz w:val="20"/>
                <w:szCs w:val="20"/>
              </w:rPr>
              <w:t>spark.ssl.xxx</w:t>
            </w:r>
            <w:r w:rsidRPr="00FD7A1A">
              <w:rPr>
                <w:rFonts w:ascii="Times New Roman" w:eastAsia="Times New Roman" w:hAnsi="Times New Roman" w:cs="Times New Roman"/>
                <w:color w:val="1D1F22"/>
                <w:sz w:val="20"/>
                <w:szCs w:val="20"/>
              </w:rPr>
              <w:t> where </w:t>
            </w:r>
            <w:r w:rsidRPr="00FD7A1A">
              <w:rPr>
                <w:rFonts w:ascii="Times New Roman" w:eastAsia="Times New Roman" w:hAnsi="Times New Roman" w:cs="Times New Roman"/>
                <w:color w:val="444444"/>
                <w:sz w:val="20"/>
                <w:szCs w:val="20"/>
              </w:rPr>
              <w:t>xxx</w:t>
            </w:r>
            <w:r w:rsidRPr="00FD7A1A">
              <w:rPr>
                <w:rFonts w:ascii="Times New Roman" w:eastAsia="Times New Roman" w:hAnsi="Times New Roman" w:cs="Times New Roman"/>
                <w:color w:val="1D1F22"/>
                <w:sz w:val="20"/>
                <w:szCs w:val="20"/>
              </w:rPr>
              <w:t xml:space="preserve"> is a particular configuration </w:t>
            </w:r>
            <w:proofErr w:type="gramStart"/>
            <w:r w:rsidRPr="00FD7A1A">
              <w:rPr>
                <w:rFonts w:ascii="Times New Roman" w:eastAsia="Times New Roman" w:hAnsi="Times New Roman" w:cs="Times New Roman"/>
                <w:color w:val="1D1F22"/>
                <w:sz w:val="20"/>
                <w:szCs w:val="20"/>
              </w:rPr>
              <w:t>property,</w:t>
            </w:r>
            <w:proofErr w:type="gramEnd"/>
            <w:r w:rsidRPr="00FD7A1A">
              <w:rPr>
                <w:rFonts w:ascii="Times New Roman" w:eastAsia="Times New Roman" w:hAnsi="Times New Roman" w:cs="Times New Roman"/>
                <w:color w:val="1D1F22"/>
                <w:sz w:val="20"/>
                <w:szCs w:val="20"/>
              </w:rPr>
              <w:t xml:space="preserve"> denote the global configuration for all the supported protocols. In order to override the global configuration for the particular protocol, the properties must be overwritten in the protocol-specific namespace.</w:t>
            </w:r>
          </w:p>
          <w:p w:rsidR="00A60CA5" w:rsidRPr="00FD7A1A" w:rsidRDefault="00A60CA5" w:rsidP="00A60CA5">
            <w:pPr>
              <w:spacing w:after="10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Use </w:t>
            </w:r>
            <w:r w:rsidRPr="00FD7A1A">
              <w:rPr>
                <w:rFonts w:ascii="Times New Roman" w:eastAsia="Times New Roman" w:hAnsi="Times New Roman" w:cs="Times New Roman"/>
                <w:color w:val="444444"/>
                <w:sz w:val="20"/>
                <w:szCs w:val="20"/>
              </w:rPr>
              <w:t>spark.ssl.YYY.XXX</w:t>
            </w:r>
            <w:r w:rsidRPr="00FD7A1A">
              <w:rPr>
                <w:rFonts w:ascii="Times New Roman" w:eastAsia="Times New Roman" w:hAnsi="Times New Roman" w:cs="Times New Roman"/>
                <w:color w:val="1D1F22"/>
                <w:sz w:val="20"/>
                <w:szCs w:val="20"/>
              </w:rPr>
              <w:t> settings to overwrite the global configuration for particular protocol denoted by </w:t>
            </w:r>
            <w:r w:rsidRPr="00FD7A1A">
              <w:rPr>
                <w:rFonts w:ascii="Times New Roman" w:eastAsia="Times New Roman" w:hAnsi="Times New Roman" w:cs="Times New Roman"/>
                <w:color w:val="444444"/>
                <w:sz w:val="20"/>
                <w:szCs w:val="20"/>
              </w:rPr>
              <w:t>YYY</w:t>
            </w:r>
            <w:r w:rsidRPr="00FD7A1A">
              <w:rPr>
                <w:rFonts w:ascii="Times New Roman" w:eastAsia="Times New Roman" w:hAnsi="Times New Roman" w:cs="Times New Roman"/>
                <w:color w:val="1D1F22"/>
                <w:sz w:val="20"/>
                <w:szCs w:val="20"/>
              </w:rPr>
              <w:t>. Example values for </w:t>
            </w:r>
            <w:r w:rsidRPr="00FD7A1A">
              <w:rPr>
                <w:rFonts w:ascii="Times New Roman" w:eastAsia="Times New Roman" w:hAnsi="Times New Roman" w:cs="Times New Roman"/>
                <w:color w:val="444444"/>
                <w:sz w:val="20"/>
                <w:szCs w:val="20"/>
              </w:rPr>
              <w:t>YYY</w:t>
            </w:r>
            <w:r w:rsidRPr="00FD7A1A">
              <w:rPr>
                <w:rFonts w:ascii="Times New Roman" w:eastAsia="Times New Roman" w:hAnsi="Times New Roman" w:cs="Times New Roman"/>
                <w:color w:val="1D1F22"/>
                <w:sz w:val="20"/>
                <w:szCs w:val="20"/>
              </w:rPr>
              <w:t> include </w:t>
            </w:r>
            <w:r w:rsidRPr="00FD7A1A">
              <w:rPr>
                <w:rFonts w:ascii="Times New Roman" w:eastAsia="Times New Roman" w:hAnsi="Times New Roman" w:cs="Times New Roman"/>
                <w:color w:val="444444"/>
                <w:sz w:val="20"/>
                <w:szCs w:val="20"/>
              </w:rPr>
              <w:t>fs</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444444"/>
                <w:sz w:val="20"/>
                <w:szCs w:val="20"/>
              </w:rPr>
              <w:t>ui</w:t>
            </w:r>
            <w:r w:rsidRPr="00FD7A1A">
              <w:rPr>
                <w:rFonts w:ascii="Times New Roman" w:eastAsia="Times New Roman" w:hAnsi="Times New Roman" w:cs="Times New Roman"/>
                <w:color w:val="1D1F22"/>
                <w:sz w:val="20"/>
                <w:szCs w:val="20"/>
              </w:rPr>
              <w:t>, </w:t>
            </w:r>
            <w:r w:rsidRPr="00FD7A1A">
              <w:rPr>
                <w:rFonts w:ascii="Times New Roman" w:eastAsia="Times New Roman" w:hAnsi="Times New Roman" w:cs="Times New Roman"/>
                <w:color w:val="444444"/>
                <w:sz w:val="20"/>
                <w:szCs w:val="20"/>
              </w:rPr>
              <w:t>standalone</w:t>
            </w:r>
            <w:r w:rsidRPr="00FD7A1A">
              <w:rPr>
                <w:rFonts w:ascii="Times New Roman" w:eastAsia="Times New Roman" w:hAnsi="Times New Roman" w:cs="Times New Roman"/>
                <w:color w:val="1D1F22"/>
                <w:sz w:val="20"/>
                <w:szCs w:val="20"/>
              </w:rPr>
              <w:t>, and </w:t>
            </w:r>
            <w:r w:rsidRPr="00FD7A1A">
              <w:rPr>
                <w:rFonts w:ascii="Times New Roman" w:eastAsia="Times New Roman" w:hAnsi="Times New Roman" w:cs="Times New Roman"/>
                <w:color w:val="444444"/>
                <w:sz w:val="20"/>
                <w:szCs w:val="20"/>
              </w:rPr>
              <w:t>historyServer</w:t>
            </w:r>
            <w:r w:rsidRPr="00FD7A1A">
              <w:rPr>
                <w:rFonts w:ascii="Times New Roman" w:eastAsia="Times New Roman" w:hAnsi="Times New Roman" w:cs="Times New Roman"/>
                <w:color w:val="1D1F22"/>
                <w:sz w:val="20"/>
                <w:szCs w:val="20"/>
              </w:rPr>
              <w:t>. See </w:t>
            </w:r>
            <w:hyperlink r:id="rId140" w:anchor="ssl-configuration" w:history="1">
              <w:r w:rsidRPr="00FD7A1A">
                <w:rPr>
                  <w:rFonts w:ascii="Times New Roman" w:eastAsia="Times New Roman" w:hAnsi="Times New Roman" w:cs="Times New Roman"/>
                  <w:color w:val="0088CC"/>
                  <w:sz w:val="20"/>
                  <w:szCs w:val="20"/>
                </w:rPr>
                <w:t>SSL Configuration</w:t>
              </w:r>
            </w:hyperlink>
            <w:r w:rsidRPr="00FD7A1A">
              <w:rPr>
                <w:rFonts w:ascii="Times New Roman" w:eastAsia="Times New Roman" w:hAnsi="Times New Roman" w:cs="Times New Roman"/>
                <w:color w:val="1D1F22"/>
                <w:sz w:val="20"/>
                <w:szCs w:val="20"/>
              </w:rPr>
              <w:t> for details on hierarchical SSL configuration for services.</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spark.ssl.enabledAlgorithms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Empty</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comma separated list of ciphers. The specified ciphers must be supported by JVM. The reference list of protocols one can find on </w:t>
            </w:r>
            <w:hyperlink r:id="rId141" w:history="1">
              <w:r w:rsidRPr="00FD7A1A">
                <w:rPr>
                  <w:rFonts w:ascii="Times New Roman" w:eastAsia="Times New Roman" w:hAnsi="Times New Roman" w:cs="Times New Roman"/>
                  <w:color w:val="0088CC"/>
                  <w:sz w:val="20"/>
                  <w:szCs w:val="20"/>
                </w:rPr>
                <w:t>this</w:t>
              </w:r>
            </w:hyperlink>
            <w:r w:rsidRPr="00FD7A1A">
              <w:rPr>
                <w:rFonts w:ascii="Times New Roman" w:eastAsia="Times New Roman" w:hAnsi="Times New Roman" w:cs="Times New Roman"/>
                <w:color w:val="1D1F22"/>
                <w:sz w:val="20"/>
                <w:szCs w:val="20"/>
              </w:rPr>
              <w:t> page. Note: If not set, it will use the default cipher suites of JVM.</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private key in key-store.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path to a key-store file. The path can be absolute or relative to the directory where the component is started in.</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key-store.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spark.ssl.keyStoreType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JKS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type of the key-store.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spark.ssl.protocol</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protocol name. The protocol must be supported by JVM. The reference list of protocols one can find on </w:t>
            </w:r>
            <w:hyperlink r:id="rId142" w:history="1">
              <w:r w:rsidRPr="00FD7A1A">
                <w:rPr>
                  <w:rFonts w:ascii="Times New Roman" w:eastAsia="Times New Roman" w:hAnsi="Times New Roman" w:cs="Times New Roman"/>
                  <w:color w:val="0088CC"/>
                  <w:sz w:val="20"/>
                  <w:szCs w:val="20"/>
                </w:rPr>
                <w:t>this</w:t>
              </w:r>
            </w:hyperlink>
            <w:r w:rsidRPr="00FD7A1A">
              <w:rPr>
                <w:rFonts w:ascii="Times New Roman" w:eastAsia="Times New Roman" w:hAnsi="Times New Roman" w:cs="Times New Roman"/>
                <w:color w:val="1D1F22"/>
                <w:sz w:val="20"/>
                <w:szCs w:val="20"/>
              </w:rPr>
              <w:t> page.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spark.ssl.needClientAuth</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false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Set true if SSL needs client authentication.</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path to a trust-store file. The path can be absolute or relative to the directory where the component is started in.</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spark.ssl.trustStorePassword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None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A password to the trust-store.</w:t>
            </w:r>
          </w:p>
        </w:tc>
      </w:tr>
      <w:tr w:rsidR="00A60CA5" w:rsidRPr="00FD7A1A" w:rsidTr="00BF6941">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444444"/>
                <w:sz w:val="20"/>
                <w:szCs w:val="20"/>
              </w:rPr>
              <w:t>spark.ssl.trustStoreType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JKS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hideMark/>
          </w:tcPr>
          <w:p w:rsidR="00A60CA5" w:rsidRPr="00FD7A1A" w:rsidRDefault="00A60CA5" w:rsidP="00A60CA5">
            <w:pPr>
              <w:spacing w:after="0" w:line="200" w:lineRule="atLeast"/>
              <w:rPr>
                <w:rFonts w:ascii="Times New Roman" w:eastAsia="Times New Roman" w:hAnsi="Times New Roman" w:cs="Times New Roman"/>
                <w:color w:val="1D1F22"/>
                <w:sz w:val="20"/>
                <w:szCs w:val="20"/>
              </w:rPr>
            </w:pPr>
            <w:r w:rsidRPr="00FD7A1A">
              <w:rPr>
                <w:rFonts w:ascii="Times New Roman" w:eastAsia="Times New Roman" w:hAnsi="Times New Roman" w:cs="Times New Roman"/>
                <w:color w:val="1D1F22"/>
                <w:sz w:val="20"/>
                <w:szCs w:val="20"/>
              </w:rPr>
              <w:t>The type of the trust-store.</w:t>
            </w:r>
          </w:p>
        </w:tc>
      </w:tr>
    </w:tbl>
    <w:p w:rsidR="00FA782A" w:rsidRPr="00900F1B" w:rsidRDefault="00BF6941" w:rsidP="00900F1B">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228" w:name="_Toc474089349"/>
      <w:r w:rsidRPr="00900F1B">
        <w:rPr>
          <w:rFonts w:ascii="Times New Roman" w:eastAsia="Times New Roman" w:hAnsi="Times New Roman" w:cs="Times New Roman"/>
          <w:sz w:val="20"/>
          <w:szCs w:val="20"/>
        </w:rPr>
        <w:t xml:space="preserve">Explain Kerberos security? </w:t>
      </w:r>
      <w:hyperlink r:id="rId143" w:history="1">
        <w:r w:rsidRPr="00113F57">
          <w:rPr>
            <w:rFonts w:ascii="Times New Roman" w:eastAsia="Times New Roman" w:hAnsi="Times New Roman" w:cs="Times New Roman"/>
            <w:sz w:val="20"/>
            <w:szCs w:val="20"/>
          </w:rPr>
          <w:t>Ref</w:t>
        </w:r>
        <w:bookmarkEnd w:id="1228"/>
      </w:hyperlink>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 xml:space="preserve">The Kerberos protocol name is based on the three- headed dog figure from Greek mythology known as Kerberos. The three heads of Kerberos comprise the Key Distribution Center (KDC), the client user and the server with the desired </w:t>
      </w:r>
      <w:r w:rsidRPr="00FD7A1A">
        <w:rPr>
          <w:rFonts w:ascii="Times New Roman" w:hAnsi="Times New Roman" w:cs="Times New Roman"/>
          <w:sz w:val="20"/>
          <w:szCs w:val="20"/>
        </w:rPr>
        <w:lastRenderedPageBreak/>
        <w:t>service to access. The KDC is installed as part of the domain controller and performs two service functions: the Authentication Service (AS) and the Ticket-Granting Service (TGS). As exemplified in Figure below, three exchanges are involved when the client initially accesses a server resource: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AS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TGS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Client/Server (CS) Exchange</w:t>
      </w:r>
    </w:p>
    <w:p w:rsidR="00FA782A" w:rsidRPr="00FD7A1A" w:rsidRDefault="00FA782A" w:rsidP="00A60CA5">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noProof/>
          <w:sz w:val="20"/>
          <w:szCs w:val="20"/>
        </w:rPr>
        <w:drawing>
          <wp:inline distT="0" distB="0" distL="0" distR="0">
            <wp:extent cx="4375150" cy="3508930"/>
            <wp:effectExtent l="19050" t="0" r="6350" b="0"/>
            <wp:docPr id="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srcRect/>
                    <a:stretch>
                      <a:fillRect/>
                    </a:stretch>
                  </pic:blipFill>
                  <pic:spPr bwMode="auto">
                    <a:xfrm>
                      <a:off x="0" y="0"/>
                      <a:ext cx="4380511" cy="3513230"/>
                    </a:xfrm>
                    <a:prstGeom prst="rect">
                      <a:avLst/>
                    </a:prstGeom>
                    <a:noFill/>
                    <a:ln w="9525">
                      <a:noFill/>
                      <a:miter lim="800000"/>
                      <a:headEnd/>
                      <a:tailEnd/>
                    </a:ln>
                  </pic:spPr>
                </pic:pic>
              </a:graphicData>
            </a:graphic>
          </wp:inline>
        </w:drawing>
      </w:r>
    </w:p>
    <w:p w:rsidR="00FA782A" w:rsidRPr="00FD7A1A" w:rsidRDefault="00FA782A" w:rsidP="00A60CA5">
      <w:pPr>
        <w:pStyle w:val="ListParagraph"/>
        <w:shd w:val="clear" w:color="auto" w:fill="FFFFFF"/>
        <w:ind w:left="1080"/>
        <w:rPr>
          <w:rFonts w:ascii="Times New Roman" w:hAnsi="Times New Roman" w:cs="Times New Roman"/>
          <w:sz w:val="20"/>
          <w:szCs w:val="20"/>
        </w:rPr>
      </w:pPr>
    </w:p>
    <w:p w:rsidR="00AA6491" w:rsidRPr="00FD7A1A" w:rsidRDefault="00AA6491" w:rsidP="00336A69">
      <w:pPr>
        <w:pStyle w:val="ListParagraph"/>
        <w:shd w:val="clear" w:color="auto" w:fill="FFFFFF"/>
        <w:ind w:left="1080"/>
        <w:rPr>
          <w:rFonts w:ascii="Times New Roman" w:hAnsi="Times New Roman" w:cs="Times New Roman"/>
          <w:sz w:val="20"/>
          <w:szCs w:val="20"/>
        </w:rPr>
      </w:pPr>
    </w:p>
    <w:p w:rsidR="00BF6941" w:rsidRPr="00FD7A1A" w:rsidRDefault="00BF6941" w:rsidP="00BF6941">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AS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When initially logging on to a network, users must negotiate access by providing a log-in name and password in order to be verified by the AS portion of a KDC within their domain. The KDC has access to Active Directory user account information. Once successfully authenticated, the user is granted a Ticket to Get Tickets (TGT) that is valid for the local domain. The TGT has a default lifetime of 10 hours and may be renewed throughout the user's log-on session without requiring the user to re-enter his password. The TGT is cached on the local machine in volatile memory space and used to request sessions with services throughout the network. The following is a discussion of the TGT retrieval process.</w:t>
      </w:r>
    </w:p>
    <w:p w:rsidR="00BF6941" w:rsidRPr="00FD7A1A" w:rsidRDefault="00BF6941" w:rsidP="00BF6941">
      <w:pPr>
        <w:pStyle w:val="ListParagraph"/>
        <w:shd w:val="clear" w:color="auto" w:fill="FFFFFF"/>
        <w:ind w:left="1080"/>
        <w:rPr>
          <w:rFonts w:ascii="Times New Roman" w:hAnsi="Times New Roman" w:cs="Times New Roman"/>
          <w:sz w:val="20"/>
          <w:szCs w:val="20"/>
        </w:rPr>
      </w:pPr>
    </w:p>
    <w:p w:rsidR="00BF6941" w:rsidRPr="00FD7A1A" w:rsidRDefault="00BF6941" w:rsidP="00BF6941">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TGS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user presents the TGT to the TGS portion of the KDC when desiring access to a server service. The TGS on the KDC authenticates the user's TGT and creates a ticket and session key for both the client and the remote server. This information, known as the service ticket, is then cached locally on the client machine.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The TGS receives the client's TGT and reads it using its own key. If the TGS approves of the client's request, a service ticket is generated for both the client and the target server. The client reads its portion using the TGS session key retrieved earlier from the AS reply. The client presents the server portion of the TGS reply to the target server in the client/server exchange coming next.</w:t>
      </w:r>
    </w:p>
    <w:p w:rsidR="00BF6941" w:rsidRPr="00FD7A1A" w:rsidRDefault="00BF6941" w:rsidP="00BF6941">
      <w:pPr>
        <w:pStyle w:val="ListParagraph"/>
        <w:shd w:val="clear" w:color="auto" w:fill="FFFFFF"/>
        <w:ind w:left="1080"/>
        <w:rPr>
          <w:rFonts w:ascii="Times New Roman" w:hAnsi="Times New Roman" w:cs="Times New Roman"/>
          <w:sz w:val="20"/>
          <w:szCs w:val="20"/>
        </w:rPr>
      </w:pPr>
    </w:p>
    <w:p w:rsidR="00BF6941" w:rsidRPr="00FD7A1A" w:rsidRDefault="00BF6941" w:rsidP="00BF6941">
      <w:pPr>
        <w:pStyle w:val="ListParagraph"/>
        <w:shd w:val="clear" w:color="auto" w:fill="FFFFFF"/>
        <w:ind w:left="1080"/>
        <w:rPr>
          <w:rFonts w:ascii="Times New Roman" w:hAnsi="Times New Roman" w:cs="Times New Roman"/>
          <w:b/>
          <w:sz w:val="20"/>
          <w:szCs w:val="20"/>
        </w:rPr>
      </w:pPr>
      <w:r w:rsidRPr="00FD7A1A">
        <w:rPr>
          <w:rFonts w:ascii="Times New Roman" w:hAnsi="Times New Roman" w:cs="Times New Roman"/>
          <w:b/>
          <w:sz w:val="20"/>
          <w:szCs w:val="20"/>
        </w:rPr>
        <w:t>Client/Server Exchange</w:t>
      </w:r>
    </w:p>
    <w:p w:rsidR="00BF6941" w:rsidRPr="00FD7A1A" w:rsidRDefault="00BF6941" w:rsidP="00BF6941">
      <w:pPr>
        <w:pStyle w:val="ListParagraph"/>
        <w:shd w:val="clear" w:color="auto" w:fill="FFFFFF"/>
        <w:ind w:left="1080"/>
        <w:rPr>
          <w:rFonts w:ascii="Times New Roman" w:hAnsi="Times New Roman" w:cs="Times New Roman"/>
          <w:sz w:val="20"/>
          <w:szCs w:val="20"/>
        </w:rPr>
      </w:pPr>
      <w:r w:rsidRPr="00FD7A1A">
        <w:rPr>
          <w:rFonts w:ascii="Times New Roman" w:hAnsi="Times New Roman" w:cs="Times New Roman"/>
          <w:sz w:val="20"/>
          <w:szCs w:val="20"/>
        </w:rPr>
        <w:t xml:space="preserve">Once the client user has the client/server service ticket, he can establish the session with the server service. The server can decrypt the information coming indirectly from the TGS using its own long-term key with the KDC. The service ticket is then used to authenticate the client user and establish a service session between the server and client. After the </w:t>
      </w:r>
      <w:r w:rsidRPr="00FD7A1A">
        <w:rPr>
          <w:rFonts w:ascii="Times New Roman" w:hAnsi="Times New Roman" w:cs="Times New Roman"/>
          <w:sz w:val="20"/>
          <w:szCs w:val="20"/>
        </w:rPr>
        <w:lastRenderedPageBreak/>
        <w:t>ticket's lifetime is exceeded, the service ticket must be renewed to use the service.</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229" w:name="_Toc474089350"/>
      <w:r w:rsidRPr="006B60FC">
        <w:rPr>
          <w:rFonts w:ascii="Times New Roman" w:eastAsia="Times New Roman" w:hAnsi="Times New Roman" w:cs="Times New Roman"/>
          <w:sz w:val="20"/>
          <w:szCs w:val="20"/>
        </w:rPr>
        <w:t xml:space="preserve">Name </w:t>
      </w:r>
      <w:ins w:id="1230" w:author="chotta-safe" w:date="2017-03-05T14:22:00Z">
        <w:r w:rsidR="004040B5">
          <w:rPr>
            <w:rFonts w:ascii="Times New Roman" w:eastAsia="Times New Roman" w:hAnsi="Times New Roman" w:cs="Times New Roman"/>
            <w:sz w:val="20"/>
            <w:szCs w:val="20"/>
          </w:rPr>
          <w:t xml:space="preserve">the </w:t>
        </w:r>
      </w:ins>
      <w:r w:rsidRPr="006B60FC">
        <w:rPr>
          <w:rFonts w:ascii="Times New Roman" w:eastAsia="Times New Roman" w:hAnsi="Times New Roman" w:cs="Times New Roman"/>
          <w:sz w:val="20"/>
          <w:szCs w:val="20"/>
        </w:rPr>
        <w:t>various types of distributing does spark support?</w:t>
      </w:r>
      <w:bookmarkEnd w:id="1229"/>
    </w:p>
    <w:p w:rsidR="006B60FC" w:rsidRPr="006B60FC" w:rsidRDefault="006B60FC" w:rsidP="006B60FC">
      <w:pPr>
        <w:pStyle w:val="ListParagraph"/>
        <w:shd w:val="clear" w:color="auto" w:fill="FFFFFF"/>
        <w:rPr>
          <w:rFonts w:ascii="Times New Roman" w:hAnsi="Times New Roman" w:cs="Times New Roman"/>
          <w:sz w:val="20"/>
          <w:szCs w:val="20"/>
        </w:rPr>
      </w:pPr>
      <w:r w:rsidRPr="006B60FC">
        <w:rPr>
          <w:rFonts w:ascii="Times New Roman" w:hAnsi="Times New Roman" w:cs="Times New Roman"/>
          <w:sz w:val="20"/>
          <w:szCs w:val="20"/>
        </w:rPr>
        <w:t xml:space="preserve">Both Big Computation that CPU intensive and </w:t>
      </w:r>
      <w:proofErr w:type="gramStart"/>
      <w:r w:rsidRPr="006B60FC">
        <w:rPr>
          <w:rFonts w:ascii="Times New Roman" w:hAnsi="Times New Roman" w:cs="Times New Roman"/>
          <w:sz w:val="20"/>
          <w:szCs w:val="20"/>
        </w:rPr>
        <w:t>Big</w:t>
      </w:r>
      <w:proofErr w:type="gramEnd"/>
      <w:r w:rsidRPr="006B60FC">
        <w:rPr>
          <w:rFonts w:ascii="Times New Roman" w:hAnsi="Times New Roman" w:cs="Times New Roman"/>
          <w:sz w:val="20"/>
          <w:szCs w:val="20"/>
        </w:rPr>
        <w:t xml:space="preserve"> data that is heavy disk I/O intensive.</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231" w:name="_Toc474089351"/>
      <w:r w:rsidRPr="006B60FC">
        <w:rPr>
          <w:rFonts w:ascii="Times New Roman" w:eastAsia="Times New Roman" w:hAnsi="Times New Roman" w:cs="Times New Roman"/>
          <w:sz w:val="20"/>
          <w:szCs w:val="20"/>
        </w:rPr>
        <w:t xml:space="preserve">Consider the following SQL query: Select pName, </w:t>
      </w:r>
      <w:proofErr w:type="gramStart"/>
      <w:r w:rsidRPr="006B60FC">
        <w:rPr>
          <w:rFonts w:ascii="Times New Roman" w:eastAsia="Times New Roman" w:hAnsi="Times New Roman" w:cs="Times New Roman"/>
          <w:sz w:val="20"/>
          <w:szCs w:val="20"/>
        </w:rPr>
        <w:t>sum(</w:t>
      </w:r>
      <w:proofErr w:type="gramEnd"/>
      <w:r w:rsidRPr="006B60FC">
        <w:rPr>
          <w:rFonts w:ascii="Times New Roman" w:eastAsia="Times New Roman" w:hAnsi="Times New Roman" w:cs="Times New Roman"/>
          <w:sz w:val="20"/>
          <w:szCs w:val="20"/>
        </w:rPr>
        <w:t>rate) from sales where (year = 2015) group by pName</w:t>
      </w:r>
      <w:r>
        <w:rPr>
          <w:rFonts w:ascii="Times New Roman" w:eastAsia="Times New Roman" w:hAnsi="Times New Roman" w:cs="Times New Roman"/>
          <w:sz w:val="20"/>
          <w:szCs w:val="20"/>
        </w:rPr>
        <w:t xml:space="preserve">; </w:t>
      </w:r>
      <w:r w:rsidRPr="006B60FC">
        <w:rPr>
          <w:rFonts w:ascii="Times New Roman" w:eastAsia="Times New Roman" w:hAnsi="Times New Roman" w:cs="Times New Roman"/>
          <w:sz w:val="20"/>
          <w:szCs w:val="20"/>
        </w:rPr>
        <w:t xml:space="preserve">Explain the functioning in Map and Reduce when the above query is executed in </w:t>
      </w:r>
      <w:ins w:id="1232" w:author="chotta-safe" w:date="2017-03-05T14:23:00Z">
        <w:r w:rsidR="004040B5">
          <w:rPr>
            <w:rFonts w:ascii="Times New Roman" w:eastAsia="Times New Roman" w:hAnsi="Times New Roman" w:cs="Times New Roman"/>
            <w:sz w:val="20"/>
            <w:szCs w:val="20"/>
          </w:rPr>
          <w:t>S</w:t>
        </w:r>
      </w:ins>
      <w:del w:id="1233" w:author="chotta-safe" w:date="2017-03-05T14:23:00Z">
        <w:r w:rsidRPr="006B60FC" w:rsidDel="004040B5">
          <w:rPr>
            <w:rFonts w:ascii="Times New Roman" w:eastAsia="Times New Roman" w:hAnsi="Times New Roman" w:cs="Times New Roman"/>
            <w:sz w:val="20"/>
            <w:szCs w:val="20"/>
          </w:rPr>
          <w:delText>s</w:delText>
        </w:r>
      </w:del>
      <w:r w:rsidRPr="006B60FC">
        <w:rPr>
          <w:rFonts w:ascii="Times New Roman" w:eastAsia="Times New Roman" w:hAnsi="Times New Roman" w:cs="Times New Roman"/>
          <w:sz w:val="20"/>
          <w:szCs w:val="20"/>
        </w:rPr>
        <w:t>park using dataSets.</w:t>
      </w:r>
      <w:bookmarkEnd w:id="1231"/>
    </w:p>
    <w:p w:rsidR="006B60FC" w:rsidRPr="006B60FC" w:rsidRDefault="006B60FC" w:rsidP="006B60FC">
      <w:pPr>
        <w:pStyle w:val="ListParagraph"/>
        <w:shd w:val="clear" w:color="auto" w:fill="FFFFFF"/>
        <w:rPr>
          <w:rFonts w:ascii="Times New Roman" w:hAnsi="Times New Roman" w:cs="Times New Roman"/>
          <w:sz w:val="20"/>
          <w:szCs w:val="20"/>
        </w:rPr>
      </w:pPr>
      <w:r w:rsidRPr="006B60FC">
        <w:rPr>
          <w:rFonts w:ascii="Times New Roman" w:hAnsi="Times New Roman" w:cs="Times New Roman"/>
          <w:sz w:val="20"/>
          <w:szCs w:val="20"/>
        </w:rPr>
        <w:t>The filtering that is "where" clause in SQL is performed in Map tasks and the aggregrate function "</w:t>
      </w:r>
      <w:proofErr w:type="gramStart"/>
      <w:r w:rsidRPr="006B60FC">
        <w:rPr>
          <w:rFonts w:ascii="Times New Roman" w:hAnsi="Times New Roman" w:cs="Times New Roman"/>
          <w:sz w:val="20"/>
          <w:szCs w:val="20"/>
        </w:rPr>
        <w:t>sum(</w:t>
      </w:r>
      <w:proofErr w:type="gramEnd"/>
      <w:r w:rsidRPr="006B60FC">
        <w:rPr>
          <w:rFonts w:ascii="Times New Roman" w:hAnsi="Times New Roman" w:cs="Times New Roman"/>
          <w:sz w:val="20"/>
          <w:szCs w:val="20"/>
        </w:rPr>
        <w:t>rate)" is performed by reduce tasks.</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234" w:name="_Toc474089352"/>
      <w:r w:rsidRPr="006B60FC">
        <w:rPr>
          <w:rFonts w:ascii="Times New Roman" w:eastAsia="Times New Roman" w:hAnsi="Times New Roman" w:cs="Times New Roman"/>
          <w:sz w:val="20"/>
          <w:szCs w:val="20"/>
        </w:rPr>
        <w:t>What are the conditions where spark driver can parallelize dataSets as RDDs?</w:t>
      </w:r>
      <w:bookmarkEnd w:id="1234"/>
    </w:p>
    <w:p w:rsidR="006B60FC" w:rsidRPr="006B60FC" w:rsidRDefault="006B60FC" w:rsidP="006B60FC">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The dataset must fit into memory on the Spark driver process</w:t>
      </w:r>
    </w:p>
    <w:p w:rsidR="006B60FC" w:rsidRPr="006B60FC" w:rsidRDefault="006B60FC" w:rsidP="006B60FC">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Such RDDs can be created using the parallelize() method</w:t>
      </w:r>
    </w:p>
    <w:p w:rsidR="006B60FC" w:rsidRPr="006B60FC" w:rsidRDefault="006B60FC" w:rsidP="006B60FC">
      <w:pPr>
        <w:pStyle w:val="ListParagraph"/>
        <w:numPr>
          <w:ilvl w:val="0"/>
          <w:numId w:val="37"/>
        </w:numPr>
        <w:shd w:val="clear" w:color="auto" w:fill="FFFFFF"/>
        <w:rPr>
          <w:rFonts w:ascii="Times New Roman" w:hAnsi="Times New Roman" w:cs="Times New Roman"/>
          <w:sz w:val="20"/>
          <w:szCs w:val="20"/>
        </w:rPr>
      </w:pPr>
      <w:r w:rsidRPr="006B60FC">
        <w:rPr>
          <w:rFonts w:ascii="Times New Roman" w:hAnsi="Times New Roman" w:cs="Times New Roman"/>
          <w:sz w:val="20"/>
          <w:szCs w:val="20"/>
        </w:rPr>
        <w:t>Any serializable variable or data structure on the driver will be transmitted to the worker node</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235" w:name="_Toc474089353"/>
      <w:r w:rsidRPr="006B60FC">
        <w:rPr>
          <w:rFonts w:ascii="Times New Roman" w:eastAsia="Times New Roman" w:hAnsi="Times New Roman" w:cs="Times New Roman"/>
          <w:sz w:val="20"/>
          <w:szCs w:val="20"/>
        </w:rPr>
        <w:t xml:space="preserve">Can </w:t>
      </w:r>
      <w:proofErr w:type="gramStart"/>
      <w:r w:rsidRPr="006B60FC">
        <w:rPr>
          <w:rFonts w:ascii="Times New Roman" w:eastAsia="Times New Roman" w:hAnsi="Times New Roman" w:cs="Times New Roman"/>
          <w:sz w:val="20"/>
          <w:szCs w:val="20"/>
        </w:rPr>
        <w:t>repartition(</w:t>
      </w:r>
      <w:proofErr w:type="gramEnd"/>
      <w:r w:rsidRPr="006B60FC">
        <w:rPr>
          <w:rFonts w:ascii="Times New Roman" w:eastAsia="Times New Roman" w:hAnsi="Times New Roman" w:cs="Times New Roman"/>
          <w:sz w:val="20"/>
          <w:szCs w:val="20"/>
        </w:rPr>
        <w:t>) operation decrease number of partition</w:t>
      </w:r>
      <w:ins w:id="1236" w:author="chotta-safe" w:date="2017-03-05T14:23:00Z">
        <w:r w:rsidR="004040B5">
          <w:rPr>
            <w:rFonts w:ascii="Times New Roman" w:eastAsia="Times New Roman" w:hAnsi="Times New Roman" w:cs="Times New Roman"/>
            <w:sz w:val="20"/>
            <w:szCs w:val="20"/>
          </w:rPr>
          <w:t>s</w:t>
        </w:r>
      </w:ins>
      <w:r w:rsidRPr="006B60FC">
        <w:rPr>
          <w:rFonts w:ascii="Times New Roman" w:eastAsia="Times New Roman" w:hAnsi="Times New Roman" w:cs="Times New Roman"/>
          <w:sz w:val="20"/>
          <w:szCs w:val="20"/>
        </w:rPr>
        <w:t>?</w:t>
      </w:r>
      <w:bookmarkEnd w:id="1235"/>
      <w:r w:rsidR="00423B6F">
        <w:rPr>
          <w:rFonts w:ascii="Times New Roman" w:eastAsia="Times New Roman" w:hAnsi="Times New Roman" w:cs="Times New Roman"/>
          <w:sz w:val="20"/>
          <w:szCs w:val="20"/>
        </w:rPr>
        <w:t xml:space="preserve"> </w:t>
      </w:r>
      <w:del w:id="1237" w:author="chotta-safe" w:date="2017-03-05T14:23:00Z">
        <w:r w:rsidR="00423B6F" w:rsidDel="004040B5">
          <w:rPr>
            <w:rFonts w:ascii="Times New Roman" w:eastAsia="Times New Roman" w:hAnsi="Times New Roman" w:cs="Times New Roman"/>
            <w:sz w:val="20"/>
            <w:szCs w:val="20"/>
          </w:rPr>
          <w:delText xml:space="preserve">More Details </w:delText>
        </w:r>
      </w:del>
      <w:hyperlink r:id="rId145" w:anchor=".dru4yixjm" w:history="1">
        <w:r w:rsidR="00423B6F" w:rsidRPr="00423B6F">
          <w:rPr>
            <w:rStyle w:val="Hyperlink"/>
            <w:rFonts w:ascii="Times New Roman" w:eastAsia="Times New Roman" w:hAnsi="Times New Roman" w:cs="Times New Roman"/>
            <w:sz w:val="20"/>
            <w:szCs w:val="20"/>
          </w:rPr>
          <w:t>Ref</w:t>
        </w:r>
      </w:hyperlink>
    </w:p>
    <w:p w:rsidR="006B60FC" w:rsidRPr="006B60FC" w:rsidRDefault="00222D74" w:rsidP="006B60FC">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 xml:space="preserve">Yes, </w:t>
      </w:r>
      <w:proofErr w:type="gramStart"/>
      <w:r>
        <w:rPr>
          <w:rFonts w:ascii="Times New Roman" w:hAnsi="Times New Roman" w:cs="Times New Roman"/>
          <w:sz w:val="20"/>
          <w:szCs w:val="20"/>
        </w:rPr>
        <w:t>repartition(</w:t>
      </w:r>
      <w:proofErr w:type="gramEnd"/>
      <w:r>
        <w:rPr>
          <w:rFonts w:ascii="Times New Roman" w:hAnsi="Times New Roman" w:cs="Times New Roman"/>
          <w:sz w:val="20"/>
          <w:szCs w:val="20"/>
        </w:rPr>
        <w:t>) can</w:t>
      </w:r>
      <w:r w:rsidR="006B60FC" w:rsidRPr="006B60FC">
        <w:rPr>
          <w:rFonts w:ascii="Times New Roman" w:hAnsi="Times New Roman" w:cs="Times New Roman"/>
          <w:sz w:val="20"/>
          <w:szCs w:val="20"/>
        </w:rPr>
        <w:t xml:space="preserve"> increase</w:t>
      </w:r>
      <w:r>
        <w:rPr>
          <w:rFonts w:ascii="Times New Roman" w:hAnsi="Times New Roman" w:cs="Times New Roman"/>
          <w:sz w:val="20"/>
          <w:szCs w:val="20"/>
        </w:rPr>
        <w:t xml:space="preserve"> or decrease</w:t>
      </w:r>
      <w:r w:rsidR="006B60FC" w:rsidRPr="006B60FC">
        <w:rPr>
          <w:rFonts w:ascii="Times New Roman" w:hAnsi="Times New Roman" w:cs="Times New Roman"/>
          <w:sz w:val="20"/>
          <w:szCs w:val="20"/>
        </w:rPr>
        <w:t xml:space="preserve"> the number of partition however coalesce() can only decrease the number of partitions.</w:t>
      </w:r>
      <w:r>
        <w:rPr>
          <w:rFonts w:ascii="Times New Roman" w:hAnsi="Times New Roman" w:cs="Times New Roman"/>
          <w:sz w:val="20"/>
          <w:szCs w:val="20"/>
        </w:rPr>
        <w:t xml:space="preserve"> </w:t>
      </w:r>
      <w:r w:rsidRPr="00222D74">
        <w:rPr>
          <w:rFonts w:ascii="Times New Roman" w:hAnsi="Times New Roman" w:cs="Times New Roman"/>
          <w:sz w:val="20"/>
          <w:szCs w:val="20"/>
        </w:rPr>
        <w:t>The repartition algorithm does a full shuffle of the data and creates</w:t>
      </w:r>
      <w:r>
        <w:rPr>
          <w:rFonts w:ascii="Times New Roman" w:hAnsi="Times New Roman" w:cs="Times New Roman"/>
          <w:sz w:val="20"/>
          <w:szCs w:val="20"/>
        </w:rPr>
        <w:t xml:space="preserve"> equal sized partitions of data however</w:t>
      </w:r>
      <w:r w:rsidRPr="00222D74">
        <w:rPr>
          <w:rFonts w:ascii="Times New Roman" w:hAnsi="Times New Roman" w:cs="Times New Roman"/>
          <w:sz w:val="20"/>
          <w:szCs w:val="20"/>
        </w:rPr>
        <w:t xml:space="preserve"> coalesce combines existing partitions to avoid a full shuffle</w:t>
      </w:r>
      <w:r>
        <w:rPr>
          <w:rFonts w:ascii="Times New Roman" w:hAnsi="Times New Roman" w:cs="Times New Roman"/>
          <w:sz w:val="20"/>
          <w:szCs w:val="20"/>
        </w:rPr>
        <w:t xml:space="preserve"> and may result in unequal partitions</w:t>
      </w:r>
      <w:r w:rsidRPr="00222D74">
        <w:rPr>
          <w:rFonts w:ascii="Times New Roman" w:hAnsi="Times New Roman" w:cs="Times New Roman"/>
          <w:sz w:val="20"/>
          <w:szCs w:val="20"/>
        </w:rPr>
        <w:t>.</w:t>
      </w:r>
      <w:r>
        <w:rPr>
          <w:rFonts w:ascii="Times New Roman" w:hAnsi="Times New Roman" w:cs="Times New Roman"/>
          <w:sz w:val="20"/>
          <w:szCs w:val="20"/>
        </w:rPr>
        <w:t xml:space="preserve"> </w:t>
      </w:r>
      <w:proofErr w:type="gramStart"/>
      <w:r>
        <w:rPr>
          <w:rFonts w:ascii="Times New Roman" w:hAnsi="Times New Roman" w:cs="Times New Roman"/>
          <w:sz w:val="20"/>
          <w:szCs w:val="20"/>
        </w:rPr>
        <w:t>repartition(</w:t>
      </w:r>
      <w:proofErr w:type="gramEnd"/>
      <w:r>
        <w:rPr>
          <w:rFonts w:ascii="Times New Roman" w:hAnsi="Times New Roman" w:cs="Times New Roman"/>
          <w:sz w:val="20"/>
          <w:szCs w:val="20"/>
        </w:rPr>
        <w:t>) creates equal partitions.</w:t>
      </w:r>
    </w:p>
    <w:p w:rsidR="006B60FC" w:rsidRPr="006B60FC" w:rsidRDefault="006B60FC" w:rsidP="006B60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238" w:name="_Toc474089354"/>
      <w:r w:rsidRPr="006B60FC">
        <w:rPr>
          <w:rFonts w:ascii="Times New Roman" w:eastAsia="Times New Roman" w:hAnsi="Times New Roman" w:cs="Times New Roman"/>
          <w:sz w:val="20"/>
          <w:szCs w:val="20"/>
        </w:rPr>
        <w:t xml:space="preserve">What is the drawback of </w:t>
      </w:r>
      <w:proofErr w:type="gramStart"/>
      <w:r w:rsidRPr="006B60FC">
        <w:rPr>
          <w:rFonts w:ascii="Times New Roman" w:eastAsia="Times New Roman" w:hAnsi="Times New Roman" w:cs="Times New Roman"/>
          <w:sz w:val="20"/>
          <w:szCs w:val="20"/>
        </w:rPr>
        <w:t>repartition(</w:t>
      </w:r>
      <w:proofErr w:type="gramEnd"/>
      <w:r w:rsidRPr="006B60FC">
        <w:rPr>
          <w:rFonts w:ascii="Times New Roman" w:eastAsia="Times New Roman" w:hAnsi="Times New Roman" w:cs="Times New Roman"/>
          <w:sz w:val="20"/>
          <w:szCs w:val="20"/>
        </w:rPr>
        <w:t>) and coalesce() operations?</w:t>
      </w:r>
      <w:bookmarkEnd w:id="1238"/>
    </w:p>
    <w:p w:rsidR="006B60FC" w:rsidRDefault="00222D74" w:rsidP="006B60FC">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Both will trigger shuffle.</w:t>
      </w:r>
    </w:p>
    <w:p w:rsidR="00775B14" w:rsidRPr="00775B14" w:rsidRDefault="00775B14" w:rsidP="00775B14">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239" w:name="_Toc474089355"/>
      <w:r w:rsidRPr="00775B14">
        <w:rPr>
          <w:rFonts w:ascii="Times New Roman" w:eastAsia="Times New Roman" w:hAnsi="Times New Roman" w:cs="Times New Roman"/>
          <w:sz w:val="20"/>
          <w:szCs w:val="20"/>
        </w:rPr>
        <w:t xml:space="preserve">In a join operaton for example val joinVal = </w:t>
      </w:r>
      <w:proofErr w:type="gramStart"/>
      <w:r w:rsidRPr="00775B14">
        <w:rPr>
          <w:rFonts w:ascii="Times New Roman" w:eastAsia="Times New Roman" w:hAnsi="Times New Roman" w:cs="Times New Roman"/>
          <w:sz w:val="20"/>
          <w:szCs w:val="20"/>
        </w:rPr>
        <w:t>rddA.join(</w:t>
      </w:r>
      <w:proofErr w:type="gramEnd"/>
      <w:r w:rsidRPr="00775B14">
        <w:rPr>
          <w:rFonts w:ascii="Times New Roman" w:eastAsia="Times New Roman" w:hAnsi="Times New Roman" w:cs="Times New Roman"/>
          <w:sz w:val="20"/>
          <w:szCs w:val="20"/>
        </w:rPr>
        <w:t>rddB) will it generate partition?</w:t>
      </w:r>
      <w:bookmarkEnd w:id="1239"/>
    </w:p>
    <w:p w:rsidR="006B60FC" w:rsidRPr="00775B14" w:rsidRDefault="00775B14" w:rsidP="00775B14">
      <w:pPr>
        <w:pStyle w:val="ListParagraph"/>
        <w:shd w:val="clear" w:color="auto" w:fill="FFFFFF"/>
        <w:rPr>
          <w:rFonts w:ascii="Times New Roman" w:hAnsi="Times New Roman" w:cs="Times New Roman"/>
          <w:sz w:val="20"/>
          <w:szCs w:val="20"/>
        </w:rPr>
      </w:pPr>
      <w:r w:rsidRPr="00775B14">
        <w:rPr>
          <w:rFonts w:ascii="Times New Roman" w:hAnsi="Times New Roman" w:cs="Times New Roman"/>
          <w:sz w:val="20"/>
          <w:szCs w:val="20"/>
        </w:rPr>
        <w:t>Yes and No, if the RDDs are of different size than it will generate shuffle else it will not.</w:t>
      </w:r>
    </w:p>
    <w:p w:rsidR="006B60FC" w:rsidRPr="00775B14" w:rsidRDefault="00775B14" w:rsidP="00775B14">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240" w:name="_Toc474089356"/>
      <w:r w:rsidRPr="00775B14">
        <w:rPr>
          <w:rFonts w:ascii="Times New Roman" w:eastAsia="Times New Roman" w:hAnsi="Times New Roman" w:cs="Times New Roman"/>
          <w:sz w:val="20"/>
          <w:szCs w:val="20"/>
        </w:rPr>
        <w:t>Consider the following code in spark, what is the final value in fVa</w:t>
      </w:r>
      <w:r w:rsidR="00A10270">
        <w:rPr>
          <w:rFonts w:ascii="Times New Roman" w:eastAsia="Times New Roman" w:hAnsi="Times New Roman" w:cs="Times New Roman"/>
          <w:sz w:val="20"/>
          <w:szCs w:val="20"/>
        </w:rPr>
        <w:t>l</w:t>
      </w:r>
      <w:r w:rsidRPr="00775B14">
        <w:rPr>
          <w:rFonts w:ascii="Times New Roman" w:eastAsia="Times New Roman" w:hAnsi="Times New Roman" w:cs="Times New Roman"/>
          <w:sz w:val="20"/>
          <w:szCs w:val="20"/>
        </w:rPr>
        <w:t xml:space="preserve"> variable?</w:t>
      </w:r>
      <w:bookmarkEnd w:id="1240"/>
    </w:p>
    <w:p w:rsidR="00775B14" w:rsidRDefault="00A10270" w:rsidP="00F332D2">
      <w:pPr>
        <w:pStyle w:val="ListParagraph"/>
        <w:shd w:val="clear" w:color="auto" w:fill="FFFFFF"/>
        <w:rPr>
          <w:rFonts w:ascii="Times New Roman" w:hAnsi="Times New Roman" w:cs="Times New Roman"/>
          <w:sz w:val="20"/>
          <w:szCs w:val="20"/>
        </w:rPr>
      </w:pPr>
      <w:proofErr w:type="gramStart"/>
      <w:r>
        <w:rPr>
          <w:rFonts w:ascii="Times New Roman" w:hAnsi="Times New Roman" w:cs="Times New Roman"/>
          <w:sz w:val="20"/>
          <w:szCs w:val="20"/>
        </w:rPr>
        <w:t>v</w:t>
      </w:r>
      <w:r w:rsidR="00775B14">
        <w:rPr>
          <w:rFonts w:ascii="Times New Roman" w:hAnsi="Times New Roman" w:cs="Times New Roman"/>
          <w:sz w:val="20"/>
          <w:szCs w:val="20"/>
        </w:rPr>
        <w:t>al</w:t>
      </w:r>
      <w:proofErr w:type="gramEnd"/>
      <w:r>
        <w:rPr>
          <w:rFonts w:ascii="Times New Roman" w:hAnsi="Times New Roman" w:cs="Times New Roman"/>
          <w:sz w:val="20"/>
          <w:szCs w:val="20"/>
        </w:rPr>
        <w:tab/>
      </w:r>
      <w:r w:rsidR="00775B14">
        <w:rPr>
          <w:rFonts w:ascii="Times New Roman" w:hAnsi="Times New Roman" w:cs="Times New Roman"/>
          <w:sz w:val="20"/>
          <w:szCs w:val="20"/>
        </w:rPr>
        <w:t xml:space="preserve">num = spark.parallelize </w:t>
      </w:r>
      <w:r w:rsidR="00F332D2">
        <w:rPr>
          <w:rFonts w:ascii="Times New Roman" w:hAnsi="Times New Roman" w:cs="Times New Roman"/>
          <w:sz w:val="20"/>
          <w:szCs w:val="20"/>
        </w:rPr>
        <w:t>(Array(5, 2, 4, 3, 2, 6, 7, 2, 9))</w:t>
      </w:r>
    </w:p>
    <w:p w:rsidR="00A10270" w:rsidRDefault="00A10270" w:rsidP="00F332D2">
      <w:pPr>
        <w:pStyle w:val="ListParagraph"/>
        <w:shd w:val="clear" w:color="auto" w:fill="FFFFFF"/>
        <w:rPr>
          <w:rFonts w:ascii="Times New Roman" w:hAnsi="Times New Roman" w:cs="Times New Roman"/>
          <w:sz w:val="20"/>
          <w:szCs w:val="20"/>
        </w:rPr>
      </w:pPr>
      <w:proofErr w:type="gramStart"/>
      <w:r>
        <w:rPr>
          <w:rFonts w:ascii="Times New Roman" w:hAnsi="Times New Roman" w:cs="Times New Roman"/>
          <w:sz w:val="20"/>
          <w:szCs w:val="20"/>
        </w:rPr>
        <w:t>val</w:t>
      </w:r>
      <w:proofErr w:type="gramEnd"/>
      <w:r>
        <w:rPr>
          <w:rFonts w:ascii="Times New Roman" w:hAnsi="Times New Roman" w:cs="Times New Roman"/>
          <w:sz w:val="20"/>
          <w:szCs w:val="20"/>
        </w:rPr>
        <w:t xml:space="preserve"> </w:t>
      </w:r>
      <w:r>
        <w:rPr>
          <w:rFonts w:ascii="Times New Roman" w:hAnsi="Times New Roman" w:cs="Times New Roman"/>
          <w:sz w:val="20"/>
          <w:szCs w:val="20"/>
        </w:rPr>
        <w:tab/>
        <w:t>fVal = num.distinct.filter( _ % 2 == 0).reduce( _ + _ )</w:t>
      </w:r>
    </w:p>
    <w:p w:rsidR="006B60FC" w:rsidRDefault="00A10270" w:rsidP="00463889">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Ans: Find all even numbers and find the sum for all of them. 2+4+2+6+2 = 16, thus fval will return 16</w:t>
      </w:r>
    </w:p>
    <w:p w:rsidR="006B60FC" w:rsidRDefault="006B60FC" w:rsidP="006B60FC">
      <w:pPr>
        <w:pStyle w:val="Heading1"/>
        <w:widowControl/>
        <w:numPr>
          <w:ilvl w:val="0"/>
          <w:numId w:val="12"/>
        </w:numPr>
        <w:tabs>
          <w:tab w:val="clear" w:pos="720"/>
        </w:tabs>
        <w:spacing w:line="240" w:lineRule="auto"/>
        <w:ind w:hanging="432"/>
        <w:contextualSpacing/>
      </w:pPr>
      <w:bookmarkStart w:id="1241" w:name="_Toc474089357"/>
      <w:r w:rsidRPr="006B60FC">
        <w:rPr>
          <w:rFonts w:ascii="Times New Roman" w:eastAsia="Times New Roman" w:hAnsi="Times New Roman" w:cs="Times New Roman"/>
          <w:sz w:val="20"/>
          <w:szCs w:val="20"/>
        </w:rPr>
        <w:t>Scala pattern matching - Show various ways code can be written?</w:t>
      </w:r>
      <w:bookmarkEnd w:id="1241"/>
    </w:p>
    <w:p w:rsidR="006B60FC" w:rsidRPr="004040B5" w:rsidRDefault="006B60FC" w:rsidP="00F332D2">
      <w:pPr>
        <w:pStyle w:val="NoSpacing"/>
        <w:ind w:left="720"/>
        <w:rPr>
          <w:rFonts w:ascii="Courier New" w:hAnsi="Courier New" w:cs="Courier New"/>
          <w:sz w:val="20"/>
          <w:szCs w:val="20"/>
          <w:rPrChange w:id="1242" w:author="chotta-safe" w:date="2017-03-05T14:24:00Z">
            <w:rPr>
              <w:rFonts w:ascii="Times New Roman" w:hAnsi="Times New Roman" w:cs="Times New Roman"/>
              <w:sz w:val="20"/>
              <w:szCs w:val="20"/>
            </w:rPr>
          </w:rPrChange>
        </w:rPr>
      </w:pPr>
      <w:r w:rsidRPr="00F332D2">
        <w:rPr>
          <w:rFonts w:ascii="Times New Roman" w:hAnsi="Times New Roman" w:cs="Times New Roman"/>
          <w:sz w:val="20"/>
          <w:szCs w:val="20"/>
        </w:rPr>
        <w:t>1.</w:t>
      </w:r>
      <w:r w:rsidRPr="004040B5">
        <w:rPr>
          <w:rFonts w:ascii="Courier New" w:hAnsi="Courier New" w:cs="Courier New"/>
          <w:sz w:val="20"/>
          <w:szCs w:val="20"/>
          <w:rPrChange w:id="1243"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44" w:author="chotta-safe" w:date="2017-03-05T14:24:00Z">
            <w:rPr>
              <w:rFonts w:ascii="Times New Roman" w:hAnsi="Times New Roman" w:cs="Times New Roman"/>
              <w:sz w:val="20"/>
              <w:szCs w:val="20"/>
            </w:rPr>
          </w:rPrChange>
        </w:rPr>
        <w:t>def</w:t>
      </w:r>
      <w:proofErr w:type="gramEnd"/>
      <w:r w:rsidRPr="004040B5">
        <w:rPr>
          <w:rFonts w:ascii="Courier New" w:hAnsi="Courier New" w:cs="Courier New"/>
          <w:sz w:val="20"/>
          <w:szCs w:val="20"/>
          <w:rPrChange w:id="1245" w:author="chotta-safe" w:date="2017-03-05T14:24:00Z">
            <w:rPr>
              <w:rFonts w:ascii="Times New Roman" w:hAnsi="Times New Roman" w:cs="Times New Roman"/>
              <w:sz w:val="20"/>
              <w:szCs w:val="20"/>
            </w:rPr>
          </w:rPrChange>
        </w:rPr>
        <w:t xml:space="preserve"> patternMatch(x: double): Double = x match {</w:t>
      </w:r>
    </w:p>
    <w:p w:rsidR="006B60FC" w:rsidRPr="004040B5" w:rsidRDefault="006B60FC" w:rsidP="00F332D2">
      <w:pPr>
        <w:pStyle w:val="NoSpacing"/>
        <w:ind w:left="720"/>
        <w:rPr>
          <w:rFonts w:ascii="Courier New" w:hAnsi="Courier New" w:cs="Courier New"/>
          <w:sz w:val="20"/>
          <w:szCs w:val="20"/>
          <w:rPrChange w:id="1246"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47" w:author="chotta-safe" w:date="2017-03-05T14:24:00Z">
            <w:rPr>
              <w:rFonts w:ascii="Times New Roman" w:hAnsi="Times New Roman" w:cs="Times New Roman"/>
              <w:sz w:val="20"/>
              <w:szCs w:val="20"/>
            </w:rPr>
          </w:rPrChange>
        </w:rPr>
        <w:tab/>
      </w:r>
      <w:r w:rsidRPr="004040B5">
        <w:rPr>
          <w:rFonts w:ascii="Courier New" w:hAnsi="Courier New" w:cs="Courier New"/>
          <w:sz w:val="20"/>
          <w:szCs w:val="20"/>
          <w:rPrChange w:id="1248"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49" w:author="chotta-safe" w:date="2017-03-05T14:24:00Z">
            <w:rPr>
              <w:rFonts w:ascii="Times New Roman" w:hAnsi="Times New Roman" w:cs="Times New Roman"/>
              <w:sz w:val="20"/>
              <w:szCs w:val="20"/>
            </w:rPr>
          </w:rPrChange>
        </w:rPr>
        <w:t>case</w:t>
      </w:r>
      <w:proofErr w:type="gramEnd"/>
      <w:r w:rsidRPr="004040B5">
        <w:rPr>
          <w:rFonts w:ascii="Courier New" w:hAnsi="Courier New" w:cs="Courier New"/>
          <w:sz w:val="20"/>
          <w:szCs w:val="20"/>
          <w:rPrChange w:id="1250" w:author="chotta-safe" w:date="2017-03-05T14:24:00Z">
            <w:rPr>
              <w:rFonts w:ascii="Times New Roman" w:hAnsi="Times New Roman" w:cs="Times New Roman"/>
              <w:sz w:val="20"/>
              <w:szCs w:val="20"/>
            </w:rPr>
          </w:rPrChange>
        </w:rPr>
        <w:t xml:space="preserve"> 0 =&gt; 1.0</w:t>
      </w:r>
    </w:p>
    <w:p w:rsidR="006B60FC" w:rsidRPr="004040B5" w:rsidRDefault="006B60FC" w:rsidP="00F332D2">
      <w:pPr>
        <w:pStyle w:val="NoSpacing"/>
        <w:ind w:left="720"/>
        <w:rPr>
          <w:rFonts w:ascii="Courier New" w:hAnsi="Courier New" w:cs="Courier New"/>
          <w:sz w:val="20"/>
          <w:szCs w:val="20"/>
          <w:rPrChange w:id="1251"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52" w:author="chotta-safe" w:date="2017-03-05T14:24:00Z">
            <w:rPr>
              <w:rFonts w:ascii="Times New Roman" w:hAnsi="Times New Roman" w:cs="Times New Roman"/>
              <w:sz w:val="20"/>
              <w:szCs w:val="20"/>
            </w:rPr>
          </w:rPrChange>
        </w:rPr>
        <w:tab/>
      </w:r>
      <w:r w:rsidRPr="004040B5">
        <w:rPr>
          <w:rFonts w:ascii="Courier New" w:hAnsi="Courier New" w:cs="Courier New"/>
          <w:sz w:val="20"/>
          <w:szCs w:val="20"/>
          <w:rPrChange w:id="1253"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54" w:author="chotta-safe" w:date="2017-03-05T14:24:00Z">
            <w:rPr>
              <w:rFonts w:ascii="Times New Roman" w:hAnsi="Times New Roman" w:cs="Times New Roman"/>
              <w:sz w:val="20"/>
              <w:szCs w:val="20"/>
            </w:rPr>
          </w:rPrChange>
        </w:rPr>
        <w:t>case</w:t>
      </w:r>
      <w:proofErr w:type="gramEnd"/>
      <w:r w:rsidRPr="004040B5">
        <w:rPr>
          <w:rFonts w:ascii="Courier New" w:hAnsi="Courier New" w:cs="Courier New"/>
          <w:sz w:val="20"/>
          <w:szCs w:val="20"/>
          <w:rPrChange w:id="1255" w:author="chotta-safe" w:date="2017-03-05T14:24:00Z">
            <w:rPr>
              <w:rFonts w:ascii="Times New Roman" w:hAnsi="Times New Roman" w:cs="Times New Roman"/>
              <w:sz w:val="20"/>
              <w:szCs w:val="20"/>
            </w:rPr>
          </w:rPrChange>
        </w:rPr>
        <w:t xml:space="preserve"> x if (x &lt;0) =&gt; 0</w:t>
      </w:r>
    </w:p>
    <w:p w:rsidR="006B60FC" w:rsidRPr="004040B5" w:rsidRDefault="006B60FC" w:rsidP="00F332D2">
      <w:pPr>
        <w:pStyle w:val="NoSpacing"/>
        <w:ind w:left="720"/>
        <w:rPr>
          <w:rFonts w:ascii="Courier New" w:hAnsi="Courier New" w:cs="Courier New"/>
          <w:sz w:val="20"/>
          <w:szCs w:val="20"/>
          <w:rPrChange w:id="1256"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57" w:author="chotta-safe" w:date="2017-03-05T14:24:00Z">
            <w:rPr>
              <w:rFonts w:ascii="Times New Roman" w:hAnsi="Times New Roman" w:cs="Times New Roman"/>
              <w:sz w:val="20"/>
              <w:szCs w:val="20"/>
            </w:rPr>
          </w:rPrChange>
        </w:rPr>
        <w:tab/>
      </w:r>
      <w:r w:rsidRPr="004040B5">
        <w:rPr>
          <w:rFonts w:ascii="Courier New" w:hAnsi="Courier New" w:cs="Courier New"/>
          <w:sz w:val="20"/>
          <w:szCs w:val="20"/>
          <w:rPrChange w:id="1258"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59" w:author="chotta-safe" w:date="2017-03-05T14:24:00Z">
            <w:rPr>
              <w:rFonts w:ascii="Times New Roman" w:hAnsi="Times New Roman" w:cs="Times New Roman"/>
              <w:sz w:val="20"/>
              <w:szCs w:val="20"/>
            </w:rPr>
          </w:rPrChange>
        </w:rPr>
        <w:t>case</w:t>
      </w:r>
      <w:proofErr w:type="gramEnd"/>
      <w:r w:rsidRPr="004040B5">
        <w:rPr>
          <w:rFonts w:ascii="Courier New" w:hAnsi="Courier New" w:cs="Courier New"/>
          <w:sz w:val="20"/>
          <w:szCs w:val="20"/>
          <w:rPrChange w:id="1260" w:author="chotta-safe" w:date="2017-03-05T14:24:00Z">
            <w:rPr>
              <w:rFonts w:ascii="Times New Roman" w:hAnsi="Times New Roman" w:cs="Times New Roman"/>
              <w:sz w:val="20"/>
              <w:szCs w:val="20"/>
            </w:rPr>
          </w:rPrChange>
        </w:rPr>
        <w:t xml:space="preserve"> x =&gt; x * patternMatch(x - 1)</w:t>
      </w:r>
    </w:p>
    <w:p w:rsidR="006B60FC" w:rsidRPr="004040B5" w:rsidRDefault="006B60FC" w:rsidP="00F332D2">
      <w:pPr>
        <w:pStyle w:val="NoSpacing"/>
        <w:ind w:left="720"/>
        <w:rPr>
          <w:rFonts w:ascii="Courier New" w:hAnsi="Courier New" w:cs="Courier New"/>
          <w:sz w:val="20"/>
          <w:szCs w:val="20"/>
          <w:rPrChange w:id="1261" w:author="chotta-safe" w:date="2017-03-05T14:24:00Z">
            <w:rPr>
              <w:rFonts w:ascii="Times New Roman" w:hAnsi="Times New Roman" w:cs="Times New Roman"/>
              <w:sz w:val="20"/>
              <w:szCs w:val="20"/>
            </w:rPr>
          </w:rPrChange>
        </w:rPr>
      </w:pPr>
      <w:r w:rsidRPr="00F332D2">
        <w:rPr>
          <w:rFonts w:ascii="Times New Roman" w:hAnsi="Times New Roman" w:cs="Times New Roman"/>
          <w:sz w:val="20"/>
          <w:szCs w:val="20"/>
        </w:rPr>
        <w:t>2.</w:t>
      </w:r>
      <w:r w:rsidRPr="004040B5">
        <w:rPr>
          <w:rFonts w:ascii="Courier New" w:hAnsi="Courier New" w:cs="Courier New"/>
          <w:sz w:val="20"/>
          <w:szCs w:val="20"/>
          <w:rPrChange w:id="1262"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63" w:author="chotta-safe" w:date="2017-03-05T14:24:00Z">
            <w:rPr>
              <w:rFonts w:ascii="Times New Roman" w:hAnsi="Times New Roman" w:cs="Times New Roman"/>
              <w:sz w:val="20"/>
              <w:szCs w:val="20"/>
            </w:rPr>
          </w:rPrChange>
        </w:rPr>
        <w:t>val</w:t>
      </w:r>
      <w:proofErr w:type="gramEnd"/>
      <w:r w:rsidRPr="004040B5">
        <w:rPr>
          <w:rFonts w:ascii="Courier New" w:hAnsi="Courier New" w:cs="Courier New"/>
          <w:sz w:val="20"/>
          <w:szCs w:val="20"/>
          <w:rPrChange w:id="1264" w:author="chotta-safe" w:date="2017-03-05T14:24:00Z">
            <w:rPr>
              <w:rFonts w:ascii="Times New Roman" w:hAnsi="Times New Roman" w:cs="Times New Roman"/>
              <w:sz w:val="20"/>
              <w:szCs w:val="20"/>
            </w:rPr>
          </w:rPrChange>
        </w:rPr>
        <w:t xml:space="preserve"> patternMatch = rdd.reduceByKey({ case ((a, aCount), (b, bCount)) =&gt; (a + b, aCount + bCount) })</w:t>
      </w:r>
    </w:p>
    <w:p w:rsidR="006B60FC" w:rsidRPr="004040B5" w:rsidRDefault="006B60FC" w:rsidP="00F332D2">
      <w:pPr>
        <w:pStyle w:val="NoSpacing"/>
        <w:ind w:left="720"/>
        <w:rPr>
          <w:rFonts w:ascii="Courier New" w:hAnsi="Courier New" w:cs="Courier New"/>
          <w:sz w:val="20"/>
          <w:szCs w:val="20"/>
          <w:rPrChange w:id="1265" w:author="chotta-safe" w:date="2017-03-05T14:24:00Z">
            <w:rPr>
              <w:rFonts w:ascii="Times New Roman" w:hAnsi="Times New Roman" w:cs="Times New Roman"/>
              <w:sz w:val="20"/>
              <w:szCs w:val="20"/>
            </w:rPr>
          </w:rPrChange>
        </w:rPr>
      </w:pPr>
    </w:p>
    <w:p w:rsidR="006B60FC" w:rsidRPr="004040B5" w:rsidRDefault="006B60FC" w:rsidP="00F332D2">
      <w:pPr>
        <w:pStyle w:val="NoSpacing"/>
        <w:ind w:left="720"/>
        <w:rPr>
          <w:rFonts w:ascii="Courier New" w:hAnsi="Courier New" w:cs="Courier New"/>
          <w:sz w:val="20"/>
          <w:szCs w:val="20"/>
          <w:rPrChange w:id="1266" w:author="chotta-safe" w:date="2017-03-05T14:24:00Z">
            <w:rPr>
              <w:rFonts w:ascii="Times New Roman" w:hAnsi="Times New Roman" w:cs="Times New Roman"/>
              <w:sz w:val="20"/>
              <w:szCs w:val="20"/>
            </w:rPr>
          </w:rPrChange>
        </w:rPr>
      </w:pPr>
      <w:r w:rsidRPr="00F332D2">
        <w:rPr>
          <w:rFonts w:ascii="Times New Roman" w:hAnsi="Times New Roman" w:cs="Times New Roman"/>
          <w:sz w:val="20"/>
          <w:szCs w:val="20"/>
        </w:rPr>
        <w:t xml:space="preserve">3. </w:t>
      </w:r>
      <w:proofErr w:type="gramStart"/>
      <w:r w:rsidRPr="004040B5">
        <w:rPr>
          <w:rFonts w:ascii="Courier New" w:hAnsi="Courier New" w:cs="Courier New"/>
          <w:sz w:val="20"/>
          <w:szCs w:val="20"/>
          <w:rPrChange w:id="1267" w:author="chotta-safe" w:date="2017-03-05T14:24:00Z">
            <w:rPr>
              <w:rFonts w:ascii="Times New Roman" w:hAnsi="Times New Roman" w:cs="Times New Roman"/>
              <w:sz w:val="20"/>
              <w:szCs w:val="20"/>
            </w:rPr>
          </w:rPrChange>
        </w:rPr>
        <w:t>try</w:t>
      </w:r>
      <w:proofErr w:type="gramEnd"/>
      <w:r w:rsidRPr="004040B5">
        <w:rPr>
          <w:rFonts w:ascii="Courier New" w:hAnsi="Courier New" w:cs="Courier New"/>
          <w:sz w:val="20"/>
          <w:szCs w:val="20"/>
          <w:rPrChange w:id="1268" w:author="chotta-safe" w:date="2017-03-05T14:24:00Z">
            <w:rPr>
              <w:rFonts w:ascii="Times New Roman" w:hAnsi="Times New Roman" w:cs="Times New Roman"/>
              <w:sz w:val="20"/>
              <w:szCs w:val="20"/>
            </w:rPr>
          </w:rPrChange>
        </w:rPr>
        <w:t xml:space="preserve"> {</w:t>
      </w:r>
    </w:p>
    <w:p w:rsidR="006B60FC" w:rsidRPr="004040B5" w:rsidRDefault="006B60FC" w:rsidP="00F332D2">
      <w:pPr>
        <w:pStyle w:val="NoSpacing"/>
        <w:ind w:left="720"/>
        <w:rPr>
          <w:rFonts w:ascii="Courier New" w:hAnsi="Courier New" w:cs="Courier New"/>
          <w:sz w:val="20"/>
          <w:szCs w:val="20"/>
          <w:rPrChange w:id="1269"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70" w:author="chotta-safe" w:date="2017-03-05T14:24:00Z">
            <w:rPr>
              <w:rFonts w:ascii="Times New Roman" w:hAnsi="Times New Roman" w:cs="Times New Roman"/>
              <w:sz w:val="20"/>
              <w:szCs w:val="20"/>
            </w:rPr>
          </w:rPrChange>
        </w:rPr>
        <w:tab/>
      </w:r>
      <w:r w:rsidRPr="004040B5">
        <w:rPr>
          <w:rFonts w:ascii="Courier New" w:hAnsi="Courier New" w:cs="Courier New"/>
          <w:sz w:val="20"/>
          <w:szCs w:val="20"/>
          <w:rPrChange w:id="1271"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72" w:author="chotta-safe" w:date="2017-03-05T14:24:00Z">
            <w:rPr>
              <w:rFonts w:ascii="Times New Roman" w:hAnsi="Times New Roman" w:cs="Times New Roman"/>
              <w:sz w:val="20"/>
              <w:szCs w:val="20"/>
            </w:rPr>
          </w:rPrChange>
        </w:rPr>
        <w:t>val</w:t>
      </w:r>
      <w:proofErr w:type="gramEnd"/>
      <w:r w:rsidRPr="004040B5">
        <w:rPr>
          <w:rFonts w:ascii="Courier New" w:hAnsi="Courier New" w:cs="Courier New"/>
          <w:sz w:val="20"/>
          <w:szCs w:val="20"/>
          <w:rPrChange w:id="1273" w:author="chotta-safe" w:date="2017-03-05T14:24:00Z">
            <w:rPr>
              <w:rFonts w:ascii="Times New Roman" w:hAnsi="Times New Roman" w:cs="Times New Roman"/>
              <w:sz w:val="20"/>
              <w:szCs w:val="20"/>
            </w:rPr>
          </w:rPrChange>
        </w:rPr>
        <w:t xml:space="preserve"> companyUrl = new URL("http://www.company.com")</w:t>
      </w:r>
    </w:p>
    <w:p w:rsidR="006B60FC" w:rsidRPr="004040B5" w:rsidRDefault="006B60FC" w:rsidP="00F332D2">
      <w:pPr>
        <w:pStyle w:val="NoSpacing"/>
        <w:ind w:left="720"/>
        <w:rPr>
          <w:rFonts w:ascii="Courier New" w:hAnsi="Courier New" w:cs="Courier New"/>
          <w:sz w:val="20"/>
          <w:szCs w:val="20"/>
          <w:rPrChange w:id="1274"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75" w:author="chotta-safe" w:date="2017-03-05T14:24:00Z">
            <w:rPr>
              <w:rFonts w:ascii="Times New Roman" w:hAnsi="Times New Roman" w:cs="Times New Roman"/>
              <w:sz w:val="20"/>
              <w:szCs w:val="20"/>
            </w:rPr>
          </w:rPrChange>
        </w:rPr>
        <w:tab/>
      </w:r>
      <w:r w:rsidRPr="004040B5">
        <w:rPr>
          <w:rFonts w:ascii="Courier New" w:hAnsi="Courier New" w:cs="Courier New"/>
          <w:sz w:val="20"/>
          <w:szCs w:val="20"/>
          <w:rPrChange w:id="1276"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77" w:author="chotta-safe" w:date="2017-03-05T14:24:00Z">
            <w:rPr>
              <w:rFonts w:ascii="Times New Roman" w:hAnsi="Times New Roman" w:cs="Times New Roman"/>
              <w:sz w:val="20"/>
              <w:szCs w:val="20"/>
            </w:rPr>
          </w:rPrChange>
        </w:rPr>
        <w:t>processCompanyUrl</w:t>
      </w:r>
      <w:proofErr w:type="gramEnd"/>
      <w:r w:rsidRPr="004040B5">
        <w:rPr>
          <w:rFonts w:ascii="Courier New" w:hAnsi="Courier New" w:cs="Courier New"/>
          <w:sz w:val="20"/>
          <w:szCs w:val="20"/>
          <w:rPrChange w:id="1278" w:author="chotta-safe" w:date="2017-03-05T14:24:00Z">
            <w:rPr>
              <w:rFonts w:ascii="Times New Roman" w:hAnsi="Times New Roman" w:cs="Times New Roman"/>
              <w:sz w:val="20"/>
              <w:szCs w:val="20"/>
            </w:rPr>
          </w:rPrChange>
        </w:rPr>
        <w:t xml:space="preserve"> (companyUrl)</w:t>
      </w:r>
    </w:p>
    <w:p w:rsidR="006B60FC" w:rsidRPr="004040B5" w:rsidRDefault="006B60FC" w:rsidP="00F332D2">
      <w:pPr>
        <w:pStyle w:val="NoSpacing"/>
        <w:ind w:left="720"/>
        <w:rPr>
          <w:rFonts w:ascii="Courier New" w:hAnsi="Courier New" w:cs="Courier New"/>
          <w:sz w:val="20"/>
          <w:szCs w:val="20"/>
          <w:rPrChange w:id="1279"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80" w:author="chotta-safe" w:date="2017-03-05T14:24:00Z">
            <w:rPr>
              <w:rFonts w:ascii="Times New Roman" w:hAnsi="Times New Roman" w:cs="Times New Roman"/>
              <w:sz w:val="20"/>
              <w:szCs w:val="20"/>
            </w:rPr>
          </w:rPrChange>
        </w:rPr>
        <w:tab/>
        <w:t>} catch {</w:t>
      </w:r>
    </w:p>
    <w:p w:rsidR="006B60FC" w:rsidRPr="004040B5" w:rsidRDefault="006B60FC" w:rsidP="00F332D2">
      <w:pPr>
        <w:pStyle w:val="NoSpacing"/>
        <w:ind w:left="720"/>
        <w:rPr>
          <w:rFonts w:ascii="Courier New" w:hAnsi="Courier New" w:cs="Courier New"/>
          <w:sz w:val="20"/>
          <w:szCs w:val="20"/>
          <w:rPrChange w:id="1281"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82" w:author="chotta-safe" w:date="2017-03-05T14:24:00Z">
            <w:rPr>
              <w:rFonts w:ascii="Times New Roman" w:hAnsi="Times New Roman" w:cs="Times New Roman"/>
              <w:sz w:val="20"/>
              <w:szCs w:val="20"/>
            </w:rPr>
          </w:rPrChange>
        </w:rPr>
        <w:tab/>
      </w:r>
      <w:r w:rsidRPr="004040B5">
        <w:rPr>
          <w:rFonts w:ascii="Courier New" w:hAnsi="Courier New" w:cs="Courier New"/>
          <w:sz w:val="20"/>
          <w:szCs w:val="20"/>
          <w:rPrChange w:id="1283"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84" w:author="chotta-safe" w:date="2017-03-05T14:24:00Z">
            <w:rPr>
              <w:rFonts w:ascii="Times New Roman" w:hAnsi="Times New Roman" w:cs="Times New Roman"/>
              <w:sz w:val="20"/>
              <w:szCs w:val="20"/>
            </w:rPr>
          </w:rPrChange>
        </w:rPr>
        <w:t>case</w:t>
      </w:r>
      <w:proofErr w:type="gramEnd"/>
      <w:r w:rsidRPr="004040B5">
        <w:rPr>
          <w:rFonts w:ascii="Courier New" w:hAnsi="Courier New" w:cs="Courier New"/>
          <w:sz w:val="20"/>
          <w:szCs w:val="20"/>
          <w:rPrChange w:id="1285" w:author="chotta-safe" w:date="2017-03-05T14:24:00Z">
            <w:rPr>
              <w:rFonts w:ascii="Times New Roman" w:hAnsi="Times New Roman" w:cs="Times New Roman"/>
              <w:sz w:val="20"/>
              <w:szCs w:val="20"/>
            </w:rPr>
          </w:rPrChange>
        </w:rPr>
        <w:t xml:space="preserve"> x: SQLException =&gt; println("Check SQL: " + x)</w:t>
      </w:r>
    </w:p>
    <w:p w:rsidR="006B60FC" w:rsidRPr="004040B5" w:rsidRDefault="006B60FC" w:rsidP="00F332D2">
      <w:pPr>
        <w:pStyle w:val="NoSpacing"/>
        <w:ind w:left="720"/>
        <w:rPr>
          <w:rFonts w:ascii="Courier New" w:hAnsi="Courier New" w:cs="Courier New"/>
          <w:sz w:val="20"/>
          <w:szCs w:val="20"/>
          <w:rPrChange w:id="1286"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87" w:author="chotta-safe" w:date="2017-03-05T14:24:00Z">
            <w:rPr>
              <w:rFonts w:ascii="Times New Roman" w:hAnsi="Times New Roman" w:cs="Times New Roman"/>
              <w:sz w:val="20"/>
              <w:szCs w:val="20"/>
            </w:rPr>
          </w:rPrChange>
        </w:rPr>
        <w:tab/>
      </w:r>
      <w:r w:rsidRPr="004040B5">
        <w:rPr>
          <w:rFonts w:ascii="Courier New" w:hAnsi="Courier New" w:cs="Courier New"/>
          <w:sz w:val="20"/>
          <w:szCs w:val="20"/>
          <w:rPrChange w:id="1288"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89" w:author="chotta-safe" w:date="2017-03-05T14:24:00Z">
            <w:rPr>
              <w:rFonts w:ascii="Times New Roman" w:hAnsi="Times New Roman" w:cs="Times New Roman"/>
              <w:sz w:val="20"/>
              <w:szCs w:val="20"/>
            </w:rPr>
          </w:rPrChange>
        </w:rPr>
        <w:t>case</w:t>
      </w:r>
      <w:proofErr w:type="gramEnd"/>
      <w:r w:rsidRPr="004040B5">
        <w:rPr>
          <w:rFonts w:ascii="Courier New" w:hAnsi="Courier New" w:cs="Courier New"/>
          <w:sz w:val="20"/>
          <w:szCs w:val="20"/>
          <w:rPrChange w:id="1290" w:author="chotta-safe" w:date="2017-03-05T14:24:00Z">
            <w:rPr>
              <w:rFonts w:ascii="Times New Roman" w:hAnsi="Times New Roman" w:cs="Times New Roman"/>
              <w:sz w:val="20"/>
              <w:szCs w:val="20"/>
            </w:rPr>
          </w:rPrChange>
        </w:rPr>
        <w:t xml:space="preserve"> x: MalformedURLException =&gt; println("Check URL: " + x)</w:t>
      </w:r>
    </w:p>
    <w:p w:rsidR="006B60FC" w:rsidRPr="004040B5" w:rsidRDefault="006B60FC" w:rsidP="00F332D2">
      <w:pPr>
        <w:pStyle w:val="NoSpacing"/>
        <w:ind w:left="720"/>
        <w:rPr>
          <w:rFonts w:ascii="Courier New" w:hAnsi="Courier New" w:cs="Courier New"/>
          <w:sz w:val="20"/>
          <w:szCs w:val="20"/>
          <w:rPrChange w:id="1291"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92" w:author="chotta-safe" w:date="2017-03-05T14:24:00Z">
            <w:rPr>
              <w:rFonts w:ascii="Times New Roman" w:hAnsi="Times New Roman" w:cs="Times New Roman"/>
              <w:sz w:val="20"/>
              <w:szCs w:val="20"/>
            </w:rPr>
          </w:rPrChange>
        </w:rPr>
        <w:tab/>
      </w:r>
      <w:r w:rsidRPr="004040B5">
        <w:rPr>
          <w:rFonts w:ascii="Courier New" w:hAnsi="Courier New" w:cs="Courier New"/>
          <w:sz w:val="20"/>
          <w:szCs w:val="20"/>
          <w:rPrChange w:id="1293"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94" w:author="chotta-safe" w:date="2017-03-05T14:24:00Z">
            <w:rPr>
              <w:rFonts w:ascii="Times New Roman" w:hAnsi="Times New Roman" w:cs="Times New Roman"/>
              <w:sz w:val="20"/>
              <w:szCs w:val="20"/>
            </w:rPr>
          </w:rPrChange>
        </w:rPr>
        <w:t>case</w:t>
      </w:r>
      <w:proofErr w:type="gramEnd"/>
      <w:r w:rsidRPr="004040B5">
        <w:rPr>
          <w:rFonts w:ascii="Courier New" w:hAnsi="Courier New" w:cs="Courier New"/>
          <w:sz w:val="20"/>
          <w:szCs w:val="20"/>
          <w:rPrChange w:id="1295" w:author="chotta-safe" w:date="2017-03-05T14:24:00Z">
            <w:rPr>
              <w:rFonts w:ascii="Times New Roman" w:hAnsi="Times New Roman" w:cs="Times New Roman"/>
              <w:sz w:val="20"/>
              <w:szCs w:val="20"/>
            </w:rPr>
          </w:rPrChange>
        </w:rPr>
        <w:t xml:space="preserve"> x: IOException =&gt; println("Check IO: " + x)</w:t>
      </w:r>
    </w:p>
    <w:p w:rsidR="006B60FC" w:rsidRPr="004040B5" w:rsidRDefault="006B60FC" w:rsidP="00F332D2">
      <w:pPr>
        <w:pStyle w:val="NoSpacing"/>
        <w:ind w:left="720"/>
        <w:rPr>
          <w:rFonts w:ascii="Courier New" w:hAnsi="Courier New" w:cs="Courier New"/>
          <w:sz w:val="20"/>
          <w:szCs w:val="20"/>
          <w:rPrChange w:id="1296"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297" w:author="chotta-safe" w:date="2017-03-05T14:24:00Z">
            <w:rPr>
              <w:rFonts w:ascii="Times New Roman" w:hAnsi="Times New Roman" w:cs="Times New Roman"/>
              <w:sz w:val="20"/>
              <w:szCs w:val="20"/>
            </w:rPr>
          </w:rPrChange>
        </w:rPr>
        <w:lastRenderedPageBreak/>
        <w:tab/>
      </w:r>
      <w:r w:rsidRPr="004040B5">
        <w:rPr>
          <w:rFonts w:ascii="Courier New" w:hAnsi="Courier New" w:cs="Courier New"/>
          <w:sz w:val="20"/>
          <w:szCs w:val="20"/>
          <w:rPrChange w:id="1298" w:author="chotta-safe" w:date="2017-03-05T14:24:00Z">
            <w:rPr>
              <w:rFonts w:ascii="Times New Roman" w:hAnsi="Times New Roman" w:cs="Times New Roman"/>
              <w:sz w:val="20"/>
              <w:szCs w:val="20"/>
            </w:rPr>
          </w:rPrChange>
        </w:rPr>
        <w:tab/>
      </w:r>
      <w:proofErr w:type="gramStart"/>
      <w:r w:rsidRPr="004040B5">
        <w:rPr>
          <w:rFonts w:ascii="Courier New" w:hAnsi="Courier New" w:cs="Courier New"/>
          <w:sz w:val="20"/>
          <w:szCs w:val="20"/>
          <w:rPrChange w:id="1299" w:author="chotta-safe" w:date="2017-03-05T14:24:00Z">
            <w:rPr>
              <w:rFonts w:ascii="Times New Roman" w:hAnsi="Times New Roman" w:cs="Times New Roman"/>
              <w:sz w:val="20"/>
              <w:szCs w:val="20"/>
            </w:rPr>
          </w:rPrChange>
        </w:rPr>
        <w:t>case</w:t>
      </w:r>
      <w:proofErr w:type="gramEnd"/>
      <w:r w:rsidRPr="004040B5">
        <w:rPr>
          <w:rFonts w:ascii="Courier New" w:hAnsi="Courier New" w:cs="Courier New"/>
          <w:sz w:val="20"/>
          <w:szCs w:val="20"/>
          <w:rPrChange w:id="1300" w:author="chotta-safe" w:date="2017-03-05T14:24:00Z">
            <w:rPr>
              <w:rFonts w:ascii="Times New Roman" w:hAnsi="Times New Roman" w:cs="Times New Roman"/>
              <w:sz w:val="20"/>
              <w:szCs w:val="20"/>
            </w:rPr>
          </w:rPrChange>
        </w:rPr>
        <w:t xml:space="preserve"> _ =&gt; println("Un Handled Exception: " + x)</w:t>
      </w:r>
    </w:p>
    <w:p w:rsidR="00AA6491" w:rsidRPr="004040B5" w:rsidRDefault="006B60FC" w:rsidP="00F332D2">
      <w:pPr>
        <w:pStyle w:val="NoSpacing"/>
        <w:ind w:left="720"/>
        <w:rPr>
          <w:rFonts w:ascii="Courier New" w:hAnsi="Courier New" w:cs="Courier New"/>
          <w:sz w:val="20"/>
          <w:szCs w:val="20"/>
          <w:rPrChange w:id="1301" w:author="chotta-safe" w:date="2017-03-05T14:24:00Z">
            <w:rPr>
              <w:rFonts w:ascii="Times New Roman" w:hAnsi="Times New Roman" w:cs="Times New Roman"/>
              <w:sz w:val="20"/>
              <w:szCs w:val="20"/>
            </w:rPr>
          </w:rPrChange>
        </w:rPr>
      </w:pPr>
      <w:r w:rsidRPr="004040B5">
        <w:rPr>
          <w:rFonts w:ascii="Courier New" w:hAnsi="Courier New" w:cs="Courier New"/>
          <w:sz w:val="20"/>
          <w:szCs w:val="20"/>
          <w:rPrChange w:id="1302" w:author="chotta-safe" w:date="2017-03-05T14:24:00Z">
            <w:rPr>
              <w:rFonts w:ascii="Times New Roman" w:hAnsi="Times New Roman" w:cs="Times New Roman"/>
              <w:sz w:val="20"/>
              <w:szCs w:val="20"/>
            </w:rPr>
          </w:rPrChange>
        </w:rPr>
        <w:tab/>
        <w:t>}</w:t>
      </w:r>
    </w:p>
    <w:p w:rsidR="00A10270" w:rsidRPr="00077F7F" w:rsidRDefault="00077F7F" w:rsidP="00077F7F">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303" w:name="_Toc474089358"/>
      <w:r w:rsidRPr="00077F7F">
        <w:rPr>
          <w:rFonts w:ascii="Times New Roman" w:eastAsia="Times New Roman" w:hAnsi="Times New Roman" w:cs="Times New Roman"/>
          <w:sz w:val="20"/>
          <w:szCs w:val="20"/>
        </w:rPr>
        <w:t xml:space="preserve">What is the return result when </w:t>
      </w:r>
      <w:ins w:id="1304" w:author="chotta-safe" w:date="2017-03-05T14:24:00Z">
        <w:r w:rsidR="004040B5">
          <w:rPr>
            <w:rFonts w:ascii="Times New Roman" w:eastAsia="Times New Roman" w:hAnsi="Times New Roman" w:cs="Times New Roman"/>
            <w:sz w:val="20"/>
            <w:szCs w:val="20"/>
          </w:rPr>
          <w:t xml:space="preserve">a </w:t>
        </w:r>
      </w:ins>
      <w:r w:rsidRPr="00077F7F">
        <w:rPr>
          <w:rFonts w:ascii="Times New Roman" w:eastAsia="Times New Roman" w:hAnsi="Times New Roman" w:cs="Times New Roman"/>
          <w:sz w:val="20"/>
          <w:szCs w:val="20"/>
        </w:rPr>
        <w:t>query is executed using Spark SQL or HIVE? Hint: RDD or dataframe/dataset?</w:t>
      </w:r>
      <w:bookmarkEnd w:id="1303"/>
    </w:p>
    <w:p w:rsidR="00077F7F" w:rsidRDefault="00077F7F" w:rsidP="00077F7F">
      <w:pPr>
        <w:pStyle w:val="ListParagraph"/>
        <w:shd w:val="clear" w:color="auto" w:fill="FFFFFF"/>
        <w:rPr>
          <w:rFonts w:ascii="Times New Roman" w:hAnsi="Times New Roman" w:cs="Times New Roman"/>
          <w:sz w:val="20"/>
          <w:szCs w:val="20"/>
        </w:rPr>
      </w:pPr>
      <w:r w:rsidRPr="00077F7F">
        <w:rPr>
          <w:rFonts w:ascii="Times New Roman" w:hAnsi="Times New Roman" w:cs="Times New Roman"/>
          <w:sz w:val="20"/>
          <w:szCs w:val="20"/>
        </w:rPr>
        <w:t>DataFrame/DataSet reference</w:t>
      </w:r>
    </w:p>
    <w:p w:rsidR="00077F7F" w:rsidRPr="005C5ED7" w:rsidRDefault="00077F7F" w:rsidP="005C5ED7">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305" w:name="_Toc474089359"/>
      <w:r w:rsidRPr="005C5ED7">
        <w:rPr>
          <w:rFonts w:ascii="Times New Roman" w:eastAsia="Times New Roman" w:hAnsi="Times New Roman" w:cs="Times New Roman"/>
          <w:sz w:val="20"/>
          <w:szCs w:val="20"/>
        </w:rPr>
        <w:t xml:space="preserve">If we want to display just the schema of a dataframe/dataset what </w:t>
      </w:r>
      <w:r w:rsidR="005C5ED7" w:rsidRPr="005C5ED7">
        <w:rPr>
          <w:rFonts w:ascii="Times New Roman" w:eastAsia="Times New Roman" w:hAnsi="Times New Roman" w:cs="Times New Roman"/>
          <w:sz w:val="20"/>
          <w:szCs w:val="20"/>
        </w:rPr>
        <w:t>method is called</w:t>
      </w:r>
      <w:r w:rsidRPr="005C5ED7">
        <w:rPr>
          <w:rFonts w:ascii="Times New Roman" w:eastAsia="Times New Roman" w:hAnsi="Times New Roman" w:cs="Times New Roman"/>
          <w:sz w:val="20"/>
          <w:szCs w:val="20"/>
        </w:rPr>
        <w:t>?</w:t>
      </w:r>
      <w:bookmarkEnd w:id="1305"/>
    </w:p>
    <w:p w:rsidR="005C5ED7" w:rsidRDefault="005C5ED7" w:rsidP="005C5ED7">
      <w:pPr>
        <w:pStyle w:val="ListParagraph"/>
        <w:shd w:val="clear" w:color="auto" w:fill="FFFFFF"/>
        <w:rPr>
          <w:rFonts w:ascii="Times New Roman" w:hAnsi="Times New Roman" w:cs="Times New Roman"/>
          <w:sz w:val="20"/>
          <w:szCs w:val="20"/>
        </w:rPr>
      </w:pPr>
      <w:r>
        <w:rPr>
          <w:rFonts w:ascii="Times New Roman" w:hAnsi="Times New Roman" w:cs="Times New Roman"/>
          <w:sz w:val="20"/>
          <w:szCs w:val="20"/>
        </w:rPr>
        <w:t>S</w:t>
      </w:r>
      <w:r w:rsidRPr="005C5ED7">
        <w:rPr>
          <w:rFonts w:ascii="Times New Roman" w:hAnsi="Times New Roman" w:cs="Times New Roman"/>
          <w:sz w:val="20"/>
          <w:szCs w:val="20"/>
        </w:rPr>
        <w:t xml:space="preserve">chema can be visualized using the </w:t>
      </w:r>
      <w:proofErr w:type="gramStart"/>
      <w:r w:rsidRPr="005C5ED7">
        <w:rPr>
          <w:rFonts w:ascii="Times New Roman" w:hAnsi="Times New Roman" w:cs="Times New Roman"/>
          <w:sz w:val="20"/>
          <w:szCs w:val="20"/>
        </w:rPr>
        <w:t>printSchema(</w:t>
      </w:r>
      <w:proofErr w:type="gramEnd"/>
      <w:r w:rsidRPr="005C5ED7">
        <w:rPr>
          <w:rFonts w:ascii="Times New Roman" w:hAnsi="Times New Roman" w:cs="Times New Roman"/>
          <w:sz w:val="20"/>
          <w:szCs w:val="20"/>
        </w:rPr>
        <w:t>) method</w:t>
      </w:r>
    </w:p>
    <w:p w:rsidR="005C5ED7" w:rsidRDefault="005C5ED7" w:rsidP="005C5ED7">
      <w:pPr>
        <w:pStyle w:val="ListParagraph"/>
        <w:shd w:val="clear" w:color="auto" w:fill="FFFFFF"/>
        <w:rPr>
          <w:rFonts w:ascii="Times New Roman" w:hAnsi="Times New Roman" w:cs="Times New Roman"/>
          <w:sz w:val="20"/>
          <w:szCs w:val="20"/>
        </w:rPr>
      </w:pPr>
      <w:proofErr w:type="gramStart"/>
      <w:r>
        <w:rPr>
          <w:rFonts w:ascii="Times New Roman" w:hAnsi="Times New Roman" w:cs="Times New Roman"/>
          <w:sz w:val="20"/>
          <w:szCs w:val="20"/>
        </w:rPr>
        <w:t>dF</w:t>
      </w:r>
      <w:proofErr w:type="gramEnd"/>
      <w:r>
        <w:rPr>
          <w:rFonts w:ascii="Times New Roman" w:hAnsi="Times New Roman" w:cs="Times New Roman"/>
          <w:sz w:val="20"/>
          <w:szCs w:val="20"/>
        </w:rPr>
        <w:t>.</w:t>
      </w:r>
      <w:r w:rsidRPr="005C5ED7">
        <w:rPr>
          <w:rFonts w:ascii="Times New Roman" w:hAnsi="Times New Roman" w:cs="Times New Roman"/>
          <w:sz w:val="20"/>
          <w:szCs w:val="20"/>
        </w:rPr>
        <w:t xml:space="preserve"> </w:t>
      </w:r>
      <w:proofErr w:type="gramStart"/>
      <w:r w:rsidRPr="005C5ED7">
        <w:rPr>
          <w:rFonts w:ascii="Times New Roman" w:hAnsi="Times New Roman" w:cs="Times New Roman"/>
          <w:sz w:val="20"/>
          <w:szCs w:val="20"/>
        </w:rPr>
        <w:t>printSchema(</w:t>
      </w:r>
      <w:proofErr w:type="gramEnd"/>
      <w:r w:rsidRPr="005C5ED7">
        <w:rPr>
          <w:rFonts w:ascii="Times New Roman" w:hAnsi="Times New Roman" w:cs="Times New Roman"/>
          <w:sz w:val="20"/>
          <w:szCs w:val="20"/>
        </w:rPr>
        <w:t>)</w:t>
      </w:r>
      <w:r>
        <w:rPr>
          <w:rFonts w:ascii="Times New Roman" w:hAnsi="Times New Roman" w:cs="Times New Roman"/>
          <w:sz w:val="20"/>
          <w:szCs w:val="20"/>
        </w:rPr>
        <w:t xml:space="preserve"> where dF is dataframe/dataset</w:t>
      </w:r>
    </w:p>
    <w:p w:rsidR="005C5ED7" w:rsidRPr="00237BFC" w:rsidRDefault="00237BFC" w:rsidP="00237BF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306" w:name="_Toc474089360"/>
      <w:r>
        <w:rPr>
          <w:rFonts w:ascii="Times New Roman" w:eastAsia="Times New Roman" w:hAnsi="Times New Roman" w:cs="Times New Roman"/>
          <w:sz w:val="20"/>
          <w:szCs w:val="20"/>
        </w:rPr>
        <w:t>Show</w:t>
      </w:r>
      <w:r w:rsidR="005C5ED7" w:rsidRPr="00237BFC">
        <w:rPr>
          <w:rFonts w:ascii="Times New Roman" w:eastAsia="Times New Roman" w:hAnsi="Times New Roman" w:cs="Times New Roman"/>
          <w:sz w:val="20"/>
          <w:szCs w:val="20"/>
        </w:rPr>
        <w:t xml:space="preserve"> various </w:t>
      </w:r>
      <w:r w:rsidRPr="00237BFC">
        <w:rPr>
          <w:rFonts w:ascii="Times New Roman" w:eastAsia="Times New Roman" w:hAnsi="Times New Roman" w:cs="Times New Roman"/>
          <w:sz w:val="20"/>
          <w:szCs w:val="20"/>
        </w:rPr>
        <w:t>implementations</w:t>
      </w:r>
      <w:r w:rsidR="005C5ED7" w:rsidRPr="00237BFC">
        <w:rPr>
          <w:rFonts w:ascii="Times New Roman" w:eastAsia="Times New Roman" w:hAnsi="Times New Roman" w:cs="Times New Roman"/>
          <w:sz w:val="20"/>
          <w:szCs w:val="20"/>
        </w:rPr>
        <w:t xml:space="preserve"> for the following query in spark?</w:t>
      </w:r>
      <w:bookmarkEnd w:id="1306"/>
    </w:p>
    <w:p w:rsidR="005C5ED7" w:rsidRPr="00272931" w:rsidRDefault="001B0905"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Table name is</w:t>
      </w:r>
      <w:r w:rsidR="005C5ED7" w:rsidRPr="00272931">
        <w:rPr>
          <w:rFonts w:ascii="Times New Roman" w:hAnsi="Times New Roman" w:cs="Times New Roman"/>
          <w:sz w:val="20"/>
          <w:szCs w:val="20"/>
        </w:rPr>
        <w:t xml:space="preserve"> employee</w:t>
      </w:r>
      <w:r w:rsidR="00237BFC" w:rsidRPr="00272931">
        <w:rPr>
          <w:rFonts w:ascii="Times New Roman" w:hAnsi="Times New Roman" w:cs="Times New Roman"/>
          <w:sz w:val="20"/>
          <w:szCs w:val="20"/>
        </w:rPr>
        <w:t xml:space="preserve"> and dataframe name is </w:t>
      </w:r>
      <w:proofErr w:type="gramStart"/>
      <w:r w:rsidR="00237BFC" w:rsidRPr="00272931">
        <w:rPr>
          <w:rFonts w:ascii="Times New Roman" w:hAnsi="Times New Roman" w:cs="Times New Roman"/>
          <w:sz w:val="20"/>
          <w:szCs w:val="20"/>
        </w:rPr>
        <w:t>dF</w:t>
      </w:r>
      <w:proofErr w:type="gramEnd"/>
    </w:p>
    <w:p w:rsidR="005C5ED7" w:rsidRDefault="005C5ED7"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 xml:space="preserve">Query: select name, </w:t>
      </w:r>
      <w:proofErr w:type="gramStart"/>
      <w:r w:rsidRPr="00272931">
        <w:rPr>
          <w:rFonts w:ascii="Times New Roman" w:hAnsi="Times New Roman" w:cs="Times New Roman"/>
          <w:sz w:val="20"/>
          <w:szCs w:val="20"/>
        </w:rPr>
        <w:t>AVG(</w:t>
      </w:r>
      <w:proofErr w:type="gramEnd"/>
      <w:r w:rsidRPr="00272931">
        <w:rPr>
          <w:rFonts w:ascii="Times New Roman" w:hAnsi="Times New Roman" w:cs="Times New Roman"/>
          <w:sz w:val="20"/>
          <w:szCs w:val="20"/>
        </w:rPr>
        <w:t>salary) from employee where country = “USA” groupby name</w:t>
      </w:r>
      <w:r w:rsidR="00237BFC" w:rsidRPr="00272931">
        <w:rPr>
          <w:rFonts w:ascii="Times New Roman" w:hAnsi="Times New Roman" w:cs="Times New Roman"/>
          <w:sz w:val="20"/>
          <w:szCs w:val="20"/>
        </w:rPr>
        <w:t>, salary;</w:t>
      </w:r>
    </w:p>
    <w:p w:rsidR="00272931" w:rsidRPr="00272931" w:rsidRDefault="00272931" w:rsidP="00272931">
      <w:pPr>
        <w:pStyle w:val="NoSpacing"/>
        <w:ind w:left="720"/>
        <w:rPr>
          <w:rFonts w:ascii="Times New Roman" w:hAnsi="Times New Roman" w:cs="Times New Roman"/>
          <w:sz w:val="20"/>
          <w:szCs w:val="20"/>
        </w:rPr>
      </w:pPr>
    </w:p>
    <w:p w:rsidR="00237BFC" w:rsidRDefault="00237BFC"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Method 1: Using scala code in spark:</w:t>
      </w:r>
    </w:p>
    <w:p w:rsidR="00272931" w:rsidRPr="00272931" w:rsidRDefault="00272931" w:rsidP="00272931">
      <w:pPr>
        <w:pStyle w:val="NoSpacing"/>
        <w:ind w:left="720"/>
        <w:rPr>
          <w:rFonts w:ascii="Times New Roman" w:hAnsi="Times New Roman" w:cs="Times New Roman"/>
          <w:sz w:val="20"/>
          <w:szCs w:val="20"/>
        </w:rPr>
      </w:pPr>
    </w:p>
    <w:p w:rsidR="00237BFC" w:rsidRPr="004040B5" w:rsidRDefault="00237BFC" w:rsidP="00272931">
      <w:pPr>
        <w:pStyle w:val="NoSpacing"/>
        <w:ind w:left="1440"/>
        <w:rPr>
          <w:rFonts w:ascii="Courier New" w:hAnsi="Courier New" w:cs="Courier New"/>
          <w:sz w:val="20"/>
          <w:szCs w:val="20"/>
          <w:rPrChange w:id="1307" w:author="chotta-safe" w:date="2017-03-05T14:25:00Z">
            <w:rPr>
              <w:rFonts w:ascii="Times New Roman" w:hAnsi="Times New Roman" w:cs="Times New Roman"/>
              <w:sz w:val="20"/>
              <w:szCs w:val="20"/>
            </w:rPr>
          </w:rPrChange>
        </w:rPr>
      </w:pPr>
      <w:proofErr w:type="gramStart"/>
      <w:r w:rsidRPr="004040B5">
        <w:rPr>
          <w:rFonts w:ascii="Courier New" w:hAnsi="Courier New" w:cs="Courier New"/>
          <w:sz w:val="20"/>
          <w:szCs w:val="20"/>
          <w:rPrChange w:id="1308" w:author="chotta-safe" w:date="2017-03-05T14:25:00Z">
            <w:rPr>
              <w:rFonts w:ascii="Times New Roman" w:hAnsi="Times New Roman" w:cs="Times New Roman"/>
              <w:sz w:val="20"/>
              <w:szCs w:val="20"/>
            </w:rPr>
          </w:rPrChange>
        </w:rPr>
        <w:t>dF.filter(</w:t>
      </w:r>
      <w:proofErr w:type="gramEnd"/>
      <w:r w:rsidRPr="004040B5">
        <w:rPr>
          <w:rFonts w:ascii="Courier New" w:hAnsi="Courier New" w:cs="Courier New"/>
          <w:sz w:val="20"/>
          <w:szCs w:val="20"/>
          <w:rPrChange w:id="1309" w:author="chotta-safe" w:date="2017-03-05T14:25:00Z">
            <w:rPr>
              <w:rFonts w:ascii="Times New Roman" w:hAnsi="Times New Roman" w:cs="Times New Roman"/>
              <w:sz w:val="20"/>
              <w:szCs w:val="20"/>
            </w:rPr>
          </w:rPrChange>
        </w:rPr>
        <w:t>“country = ‘USA’”)</w:t>
      </w:r>
      <w:r w:rsidR="00272931" w:rsidRPr="004040B5">
        <w:rPr>
          <w:rFonts w:ascii="Courier New" w:hAnsi="Courier New" w:cs="Courier New"/>
          <w:sz w:val="20"/>
          <w:szCs w:val="20"/>
          <w:rPrChange w:id="1310" w:author="chotta-safe" w:date="2017-03-05T14:25:00Z">
            <w:rPr>
              <w:rFonts w:ascii="Times New Roman" w:hAnsi="Times New Roman" w:cs="Times New Roman"/>
              <w:sz w:val="20"/>
              <w:szCs w:val="20"/>
            </w:rPr>
          </w:rPrChange>
        </w:rPr>
        <w:t xml:space="preserve"> // Filter them</w:t>
      </w:r>
    </w:p>
    <w:p w:rsidR="00237BFC" w:rsidRPr="004040B5" w:rsidRDefault="00237BFC" w:rsidP="00272931">
      <w:pPr>
        <w:pStyle w:val="NoSpacing"/>
        <w:ind w:left="1440"/>
        <w:rPr>
          <w:rFonts w:ascii="Courier New" w:hAnsi="Courier New" w:cs="Courier New"/>
          <w:sz w:val="20"/>
          <w:szCs w:val="20"/>
          <w:rPrChange w:id="1311" w:author="chotta-safe" w:date="2017-03-05T14:25:00Z">
            <w:rPr>
              <w:rFonts w:ascii="Times New Roman" w:hAnsi="Times New Roman" w:cs="Times New Roman"/>
              <w:sz w:val="20"/>
              <w:szCs w:val="20"/>
            </w:rPr>
          </w:rPrChange>
        </w:rPr>
      </w:pPr>
      <w:r w:rsidRPr="004040B5">
        <w:rPr>
          <w:rFonts w:ascii="Courier New" w:hAnsi="Courier New" w:cs="Courier New"/>
          <w:sz w:val="20"/>
          <w:szCs w:val="20"/>
          <w:rPrChange w:id="1312" w:author="chotta-safe" w:date="2017-03-05T14:25:00Z">
            <w:rPr>
              <w:rFonts w:ascii="Times New Roman" w:hAnsi="Times New Roman" w:cs="Times New Roman"/>
              <w:sz w:val="20"/>
              <w:szCs w:val="20"/>
            </w:rPr>
          </w:rPrChange>
        </w:rPr>
        <w:t>.</w:t>
      </w:r>
      <w:proofErr w:type="gramStart"/>
      <w:r w:rsidRPr="004040B5">
        <w:rPr>
          <w:rFonts w:ascii="Courier New" w:hAnsi="Courier New" w:cs="Courier New"/>
          <w:sz w:val="20"/>
          <w:szCs w:val="20"/>
          <w:rPrChange w:id="1313" w:author="chotta-safe" w:date="2017-03-05T14:25:00Z">
            <w:rPr>
              <w:rFonts w:ascii="Times New Roman" w:hAnsi="Times New Roman" w:cs="Times New Roman"/>
              <w:sz w:val="20"/>
              <w:szCs w:val="20"/>
            </w:rPr>
          </w:rPrChange>
        </w:rPr>
        <w:t>groupBy(</w:t>
      </w:r>
      <w:proofErr w:type="gramEnd"/>
      <w:r w:rsidRPr="004040B5">
        <w:rPr>
          <w:rFonts w:ascii="Courier New" w:hAnsi="Courier New" w:cs="Courier New"/>
          <w:sz w:val="20"/>
          <w:szCs w:val="20"/>
          <w:rPrChange w:id="1314" w:author="chotta-safe" w:date="2017-03-05T14:25:00Z">
            <w:rPr>
              <w:rFonts w:ascii="Times New Roman" w:hAnsi="Times New Roman" w:cs="Times New Roman"/>
              <w:sz w:val="20"/>
              <w:szCs w:val="20"/>
            </w:rPr>
          </w:rPrChange>
        </w:rPr>
        <w:t>“name”, “salary”)</w:t>
      </w:r>
      <w:r w:rsidR="00272931" w:rsidRPr="004040B5">
        <w:rPr>
          <w:rFonts w:ascii="Courier New" w:hAnsi="Courier New" w:cs="Courier New"/>
          <w:sz w:val="20"/>
          <w:szCs w:val="20"/>
          <w:rPrChange w:id="1315" w:author="chotta-safe" w:date="2017-03-05T14:25:00Z">
            <w:rPr>
              <w:rFonts w:ascii="Times New Roman" w:hAnsi="Times New Roman" w:cs="Times New Roman"/>
              <w:sz w:val="20"/>
              <w:szCs w:val="20"/>
            </w:rPr>
          </w:rPrChange>
        </w:rPr>
        <w:t xml:space="preserve"> // group them</w:t>
      </w:r>
    </w:p>
    <w:p w:rsidR="00237BFC" w:rsidRPr="004040B5" w:rsidRDefault="00237BFC" w:rsidP="00272931">
      <w:pPr>
        <w:pStyle w:val="NoSpacing"/>
        <w:ind w:left="1440"/>
        <w:rPr>
          <w:rFonts w:ascii="Courier New" w:hAnsi="Courier New" w:cs="Courier New"/>
          <w:sz w:val="20"/>
          <w:szCs w:val="20"/>
          <w:rPrChange w:id="1316" w:author="chotta-safe" w:date="2017-03-05T14:25:00Z">
            <w:rPr>
              <w:rFonts w:ascii="Times New Roman" w:hAnsi="Times New Roman" w:cs="Times New Roman"/>
              <w:sz w:val="20"/>
              <w:szCs w:val="20"/>
            </w:rPr>
          </w:rPrChange>
        </w:rPr>
      </w:pPr>
      <w:r w:rsidRPr="004040B5">
        <w:rPr>
          <w:rFonts w:ascii="Courier New" w:hAnsi="Courier New" w:cs="Courier New"/>
          <w:sz w:val="20"/>
          <w:szCs w:val="20"/>
          <w:rPrChange w:id="1317" w:author="chotta-safe" w:date="2017-03-05T14:25:00Z">
            <w:rPr>
              <w:rFonts w:ascii="Times New Roman" w:hAnsi="Times New Roman" w:cs="Times New Roman"/>
              <w:sz w:val="20"/>
              <w:szCs w:val="20"/>
            </w:rPr>
          </w:rPrChange>
        </w:rPr>
        <w:t>.</w:t>
      </w:r>
      <w:proofErr w:type="gramStart"/>
      <w:r w:rsidRPr="004040B5">
        <w:rPr>
          <w:rFonts w:ascii="Courier New" w:hAnsi="Courier New" w:cs="Courier New"/>
          <w:sz w:val="20"/>
          <w:szCs w:val="20"/>
          <w:rPrChange w:id="1318" w:author="chotta-safe" w:date="2017-03-05T14:25:00Z">
            <w:rPr>
              <w:rFonts w:ascii="Times New Roman" w:hAnsi="Times New Roman" w:cs="Times New Roman"/>
              <w:sz w:val="20"/>
              <w:szCs w:val="20"/>
            </w:rPr>
          </w:rPrChange>
        </w:rPr>
        <w:t>agg(</w:t>
      </w:r>
      <w:proofErr w:type="gramEnd"/>
      <w:r w:rsidRPr="004040B5">
        <w:rPr>
          <w:rFonts w:ascii="Courier New" w:hAnsi="Courier New" w:cs="Courier New"/>
          <w:sz w:val="20"/>
          <w:szCs w:val="20"/>
          <w:rPrChange w:id="1319" w:author="chotta-safe" w:date="2017-03-05T14:25:00Z">
            <w:rPr>
              <w:rFonts w:ascii="Times New Roman" w:hAnsi="Times New Roman" w:cs="Times New Roman"/>
              <w:sz w:val="20"/>
              <w:szCs w:val="20"/>
            </w:rPr>
          </w:rPrChange>
        </w:rPr>
        <w:t>dF(“name”), avg(“salary”)</w:t>
      </w:r>
      <w:r w:rsidR="00272931" w:rsidRPr="004040B5">
        <w:rPr>
          <w:rFonts w:ascii="Courier New" w:hAnsi="Courier New" w:cs="Courier New"/>
          <w:sz w:val="20"/>
          <w:szCs w:val="20"/>
          <w:rPrChange w:id="1320" w:author="chotta-safe" w:date="2017-03-05T14:25:00Z">
            <w:rPr>
              <w:rFonts w:ascii="Times New Roman" w:hAnsi="Times New Roman" w:cs="Times New Roman"/>
              <w:sz w:val="20"/>
              <w:szCs w:val="20"/>
            </w:rPr>
          </w:rPrChange>
        </w:rPr>
        <w:t xml:space="preserve"> // Aggregate</w:t>
      </w:r>
    </w:p>
    <w:p w:rsidR="00237BFC" w:rsidRPr="004040B5" w:rsidRDefault="00237BFC" w:rsidP="00272931">
      <w:pPr>
        <w:pStyle w:val="NoSpacing"/>
        <w:ind w:left="1440"/>
        <w:rPr>
          <w:rFonts w:ascii="Courier New" w:hAnsi="Courier New" w:cs="Courier New"/>
          <w:sz w:val="20"/>
          <w:szCs w:val="20"/>
          <w:rPrChange w:id="1321" w:author="chotta-safe" w:date="2017-03-05T14:25:00Z">
            <w:rPr>
              <w:rFonts w:ascii="Times New Roman" w:hAnsi="Times New Roman" w:cs="Times New Roman"/>
              <w:sz w:val="20"/>
              <w:szCs w:val="20"/>
            </w:rPr>
          </w:rPrChange>
        </w:rPr>
      </w:pPr>
      <w:r w:rsidRPr="004040B5">
        <w:rPr>
          <w:rFonts w:ascii="Courier New" w:hAnsi="Courier New" w:cs="Courier New"/>
          <w:sz w:val="20"/>
          <w:szCs w:val="20"/>
          <w:rPrChange w:id="1322" w:author="chotta-safe" w:date="2017-03-05T14:25:00Z">
            <w:rPr>
              <w:rFonts w:ascii="Times New Roman" w:hAnsi="Times New Roman" w:cs="Times New Roman"/>
              <w:sz w:val="20"/>
              <w:szCs w:val="20"/>
            </w:rPr>
          </w:rPrChange>
        </w:rPr>
        <w:t>.</w:t>
      </w:r>
      <w:proofErr w:type="gramStart"/>
      <w:r w:rsidRPr="004040B5">
        <w:rPr>
          <w:rFonts w:ascii="Courier New" w:hAnsi="Courier New" w:cs="Courier New"/>
          <w:sz w:val="20"/>
          <w:szCs w:val="20"/>
          <w:rPrChange w:id="1323" w:author="chotta-safe" w:date="2017-03-05T14:25:00Z">
            <w:rPr>
              <w:rFonts w:ascii="Times New Roman" w:hAnsi="Times New Roman" w:cs="Times New Roman"/>
              <w:sz w:val="20"/>
              <w:szCs w:val="20"/>
            </w:rPr>
          </w:rPrChange>
        </w:rPr>
        <w:t>show(</w:t>
      </w:r>
      <w:proofErr w:type="gramEnd"/>
      <w:r w:rsidRPr="004040B5">
        <w:rPr>
          <w:rFonts w:ascii="Courier New" w:hAnsi="Courier New" w:cs="Courier New"/>
          <w:sz w:val="20"/>
          <w:szCs w:val="20"/>
          <w:rPrChange w:id="1324" w:author="chotta-safe" w:date="2017-03-05T14:25:00Z">
            <w:rPr>
              <w:rFonts w:ascii="Times New Roman" w:hAnsi="Times New Roman" w:cs="Times New Roman"/>
              <w:sz w:val="20"/>
              <w:szCs w:val="20"/>
            </w:rPr>
          </w:rPrChange>
        </w:rPr>
        <w:t>)</w:t>
      </w:r>
      <w:r w:rsidR="00272931" w:rsidRPr="004040B5">
        <w:rPr>
          <w:rFonts w:ascii="Courier New" w:hAnsi="Courier New" w:cs="Courier New"/>
          <w:sz w:val="20"/>
          <w:szCs w:val="20"/>
          <w:rPrChange w:id="1325" w:author="chotta-safe" w:date="2017-03-05T14:25:00Z">
            <w:rPr>
              <w:rFonts w:ascii="Times New Roman" w:hAnsi="Times New Roman" w:cs="Times New Roman"/>
              <w:sz w:val="20"/>
              <w:szCs w:val="20"/>
            </w:rPr>
          </w:rPrChange>
        </w:rPr>
        <w:t xml:space="preserve"> // display first 20 lines from the result</w:t>
      </w:r>
    </w:p>
    <w:p w:rsidR="00272931" w:rsidRPr="00272931" w:rsidRDefault="00272931" w:rsidP="00272931">
      <w:pPr>
        <w:pStyle w:val="NoSpacing"/>
        <w:ind w:left="720"/>
        <w:rPr>
          <w:rFonts w:ascii="Times New Roman" w:hAnsi="Times New Roman" w:cs="Times New Roman"/>
          <w:sz w:val="20"/>
          <w:szCs w:val="20"/>
        </w:rPr>
      </w:pPr>
    </w:p>
    <w:p w:rsidR="00237BFC" w:rsidRDefault="00237BFC"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Method 2:</w:t>
      </w:r>
      <w:r w:rsidR="001B0905" w:rsidRPr="00272931">
        <w:rPr>
          <w:rFonts w:ascii="Times New Roman" w:hAnsi="Times New Roman" w:cs="Times New Roman"/>
          <w:sz w:val="20"/>
          <w:szCs w:val="20"/>
        </w:rPr>
        <w:t xml:space="preserve"> Using sqlContext – DataFrame/DataSet implementation</w:t>
      </w:r>
    </w:p>
    <w:p w:rsidR="00272931" w:rsidRPr="00272931" w:rsidRDefault="00272931" w:rsidP="00272931">
      <w:pPr>
        <w:pStyle w:val="NoSpacing"/>
        <w:ind w:left="720"/>
        <w:rPr>
          <w:rFonts w:ascii="Times New Roman" w:hAnsi="Times New Roman" w:cs="Times New Roman"/>
          <w:sz w:val="20"/>
          <w:szCs w:val="20"/>
        </w:rPr>
      </w:pPr>
    </w:p>
    <w:p w:rsidR="001B0905" w:rsidRPr="004040B5" w:rsidRDefault="00272931" w:rsidP="00272931">
      <w:pPr>
        <w:pStyle w:val="NoSpacing"/>
        <w:ind w:left="1440"/>
        <w:rPr>
          <w:rFonts w:ascii="Courier New" w:hAnsi="Courier New" w:cs="Courier New"/>
          <w:sz w:val="20"/>
          <w:szCs w:val="20"/>
          <w:rPrChange w:id="1326" w:author="chotta-safe" w:date="2017-03-05T14:26:00Z">
            <w:rPr>
              <w:rFonts w:ascii="Times New Roman" w:hAnsi="Times New Roman" w:cs="Times New Roman"/>
              <w:sz w:val="20"/>
              <w:szCs w:val="20"/>
            </w:rPr>
          </w:rPrChange>
        </w:rPr>
      </w:pPr>
      <w:proofErr w:type="gramStart"/>
      <w:r w:rsidRPr="004040B5">
        <w:rPr>
          <w:rFonts w:ascii="Courier New" w:hAnsi="Courier New" w:cs="Courier New"/>
          <w:sz w:val="20"/>
          <w:szCs w:val="20"/>
          <w:rPrChange w:id="1327" w:author="chotta-safe" w:date="2017-03-05T14:26:00Z">
            <w:rPr>
              <w:rFonts w:ascii="Times New Roman" w:hAnsi="Times New Roman" w:cs="Times New Roman"/>
              <w:sz w:val="20"/>
              <w:szCs w:val="20"/>
            </w:rPr>
          </w:rPrChange>
        </w:rPr>
        <w:t>dF</w:t>
      </w:r>
      <w:r w:rsidR="001B0905" w:rsidRPr="004040B5">
        <w:rPr>
          <w:rFonts w:ascii="Courier New" w:hAnsi="Courier New" w:cs="Courier New"/>
          <w:sz w:val="20"/>
          <w:szCs w:val="20"/>
          <w:rPrChange w:id="1328" w:author="chotta-safe" w:date="2017-03-05T14:26:00Z">
            <w:rPr>
              <w:rFonts w:ascii="Times New Roman" w:hAnsi="Times New Roman" w:cs="Times New Roman"/>
              <w:sz w:val="20"/>
              <w:szCs w:val="20"/>
            </w:rPr>
          </w:rPrChange>
        </w:rPr>
        <w:t>.createOrReplaceTempView(</w:t>
      </w:r>
      <w:proofErr w:type="gramEnd"/>
      <w:r w:rsidR="001B0905" w:rsidRPr="004040B5">
        <w:rPr>
          <w:rFonts w:ascii="Courier New" w:hAnsi="Courier New" w:cs="Courier New"/>
          <w:sz w:val="20"/>
          <w:szCs w:val="20"/>
          <w:rPrChange w:id="1329" w:author="chotta-safe" w:date="2017-03-05T14:26:00Z">
            <w:rPr>
              <w:rFonts w:ascii="Times New Roman" w:hAnsi="Times New Roman" w:cs="Times New Roman"/>
              <w:sz w:val="20"/>
              <w:szCs w:val="20"/>
            </w:rPr>
          </w:rPrChange>
        </w:rPr>
        <w:t>"</w:t>
      </w:r>
      <w:r w:rsidRPr="004040B5">
        <w:rPr>
          <w:rFonts w:ascii="Courier New" w:hAnsi="Courier New" w:cs="Courier New"/>
          <w:sz w:val="20"/>
          <w:szCs w:val="20"/>
          <w:rPrChange w:id="1330" w:author="chotta-safe" w:date="2017-03-05T14:26:00Z">
            <w:rPr>
              <w:rFonts w:ascii="Times New Roman" w:hAnsi="Times New Roman" w:cs="Times New Roman"/>
              <w:sz w:val="20"/>
              <w:szCs w:val="20"/>
            </w:rPr>
          </w:rPrChange>
        </w:rPr>
        <w:t>employee</w:t>
      </w:r>
      <w:r w:rsidR="001B0905" w:rsidRPr="004040B5">
        <w:rPr>
          <w:rFonts w:ascii="Courier New" w:hAnsi="Courier New" w:cs="Courier New"/>
          <w:sz w:val="20"/>
          <w:szCs w:val="20"/>
          <w:rPrChange w:id="1331" w:author="chotta-safe" w:date="2017-03-05T14:26:00Z">
            <w:rPr>
              <w:rFonts w:ascii="Times New Roman" w:hAnsi="Times New Roman" w:cs="Times New Roman"/>
              <w:sz w:val="20"/>
              <w:szCs w:val="20"/>
            </w:rPr>
          </w:rPrChange>
        </w:rPr>
        <w:t>")</w:t>
      </w:r>
      <w:r w:rsidRPr="004040B5">
        <w:rPr>
          <w:rFonts w:ascii="Courier New" w:hAnsi="Courier New" w:cs="Courier New"/>
          <w:sz w:val="20"/>
          <w:szCs w:val="20"/>
          <w:rPrChange w:id="1332" w:author="chotta-safe" w:date="2017-03-05T14:26:00Z">
            <w:rPr>
              <w:rFonts w:ascii="Times New Roman" w:hAnsi="Times New Roman" w:cs="Times New Roman"/>
              <w:sz w:val="20"/>
              <w:szCs w:val="20"/>
            </w:rPr>
          </w:rPrChange>
        </w:rPr>
        <w:t xml:space="preserve"> // Register the table</w:t>
      </w:r>
    </w:p>
    <w:p w:rsidR="00272931" w:rsidRPr="004040B5" w:rsidRDefault="00272931" w:rsidP="00272931">
      <w:pPr>
        <w:pStyle w:val="NoSpacing"/>
        <w:ind w:left="1440"/>
        <w:rPr>
          <w:rFonts w:ascii="Courier New" w:hAnsi="Courier New" w:cs="Courier New"/>
          <w:sz w:val="20"/>
          <w:szCs w:val="20"/>
          <w:rPrChange w:id="1333" w:author="chotta-safe" w:date="2017-03-05T14:26:00Z">
            <w:rPr/>
          </w:rPrChange>
        </w:rPr>
      </w:pPr>
      <w:proofErr w:type="gramStart"/>
      <w:r w:rsidRPr="004040B5">
        <w:rPr>
          <w:rFonts w:ascii="Courier New" w:hAnsi="Courier New" w:cs="Courier New"/>
          <w:sz w:val="20"/>
          <w:szCs w:val="20"/>
          <w:rPrChange w:id="1334" w:author="chotta-safe" w:date="2017-03-05T14:26:00Z">
            <w:rPr>
              <w:rFonts w:ascii="Times New Roman" w:hAnsi="Times New Roman" w:cs="Times New Roman"/>
              <w:sz w:val="20"/>
              <w:szCs w:val="20"/>
            </w:rPr>
          </w:rPrChange>
        </w:rPr>
        <w:t>val</w:t>
      </w:r>
      <w:proofErr w:type="gramEnd"/>
      <w:r w:rsidRPr="004040B5">
        <w:rPr>
          <w:rFonts w:ascii="Courier New" w:hAnsi="Courier New" w:cs="Courier New"/>
          <w:sz w:val="20"/>
          <w:szCs w:val="20"/>
          <w:rPrChange w:id="1335" w:author="chotta-safe" w:date="2017-03-05T14:26:00Z">
            <w:rPr>
              <w:rFonts w:ascii="Times New Roman" w:hAnsi="Times New Roman" w:cs="Times New Roman"/>
              <w:sz w:val="20"/>
              <w:szCs w:val="20"/>
            </w:rPr>
          </w:rPrChange>
        </w:rPr>
        <w:t xml:space="preserve"> empQuery = “select name, AVG(salary) from employee where country = “USA” groupby name, salary;”</w:t>
      </w:r>
    </w:p>
    <w:p w:rsidR="00272931" w:rsidRPr="004040B5" w:rsidRDefault="00272931" w:rsidP="00272931">
      <w:pPr>
        <w:pStyle w:val="NoSpacing"/>
        <w:ind w:left="1440"/>
        <w:rPr>
          <w:rFonts w:ascii="Courier New" w:hAnsi="Courier New" w:cs="Courier New"/>
          <w:sz w:val="20"/>
          <w:szCs w:val="20"/>
          <w:rPrChange w:id="1336" w:author="chotta-safe" w:date="2017-03-05T14:26:00Z">
            <w:rPr>
              <w:rFonts w:ascii="Times New Roman" w:hAnsi="Times New Roman" w:cs="Times New Roman"/>
              <w:sz w:val="20"/>
              <w:szCs w:val="20"/>
            </w:rPr>
          </w:rPrChange>
        </w:rPr>
      </w:pPr>
      <w:proofErr w:type="gramStart"/>
      <w:r w:rsidRPr="004040B5">
        <w:rPr>
          <w:rFonts w:ascii="Courier New" w:hAnsi="Courier New" w:cs="Courier New"/>
          <w:sz w:val="20"/>
          <w:szCs w:val="20"/>
          <w:rPrChange w:id="1337" w:author="chotta-safe" w:date="2017-03-05T14:26:00Z">
            <w:rPr>
              <w:rFonts w:ascii="Times New Roman" w:hAnsi="Times New Roman" w:cs="Times New Roman"/>
              <w:sz w:val="20"/>
              <w:szCs w:val="20"/>
            </w:rPr>
          </w:rPrChange>
        </w:rPr>
        <w:t>sqlContext.sql(</w:t>
      </w:r>
      <w:proofErr w:type="gramEnd"/>
      <w:r w:rsidRPr="004040B5">
        <w:rPr>
          <w:rFonts w:ascii="Courier New" w:hAnsi="Courier New" w:cs="Courier New"/>
          <w:sz w:val="20"/>
          <w:szCs w:val="20"/>
          <w:rPrChange w:id="1338" w:author="chotta-safe" w:date="2017-03-05T14:26:00Z">
            <w:rPr>
              <w:rFonts w:ascii="Times New Roman" w:hAnsi="Times New Roman" w:cs="Times New Roman"/>
              <w:sz w:val="20"/>
              <w:szCs w:val="20"/>
            </w:rPr>
          </w:rPrChange>
        </w:rPr>
        <w:t>empQuery) // execute the query using sqlContext</w:t>
      </w:r>
    </w:p>
    <w:p w:rsidR="00272931" w:rsidRDefault="00272931" w:rsidP="00272931">
      <w:pPr>
        <w:pStyle w:val="NoSpacing"/>
        <w:ind w:left="1440"/>
        <w:rPr>
          <w:rFonts w:ascii="Times New Roman" w:hAnsi="Times New Roman" w:cs="Times New Roman"/>
          <w:sz w:val="20"/>
          <w:szCs w:val="20"/>
        </w:rPr>
      </w:pPr>
      <w:r w:rsidRPr="004040B5">
        <w:rPr>
          <w:rFonts w:ascii="Courier New" w:hAnsi="Courier New" w:cs="Courier New"/>
          <w:sz w:val="20"/>
          <w:szCs w:val="20"/>
          <w:rPrChange w:id="1339" w:author="chotta-safe" w:date="2017-03-05T14:26:00Z">
            <w:rPr>
              <w:rFonts w:ascii="Times New Roman" w:hAnsi="Times New Roman" w:cs="Times New Roman"/>
              <w:sz w:val="20"/>
              <w:szCs w:val="20"/>
            </w:rPr>
          </w:rPrChange>
        </w:rPr>
        <w:t>.</w:t>
      </w:r>
      <w:proofErr w:type="gramStart"/>
      <w:r w:rsidRPr="004040B5">
        <w:rPr>
          <w:rFonts w:ascii="Courier New" w:hAnsi="Courier New" w:cs="Courier New"/>
          <w:sz w:val="20"/>
          <w:szCs w:val="20"/>
          <w:rPrChange w:id="1340" w:author="chotta-safe" w:date="2017-03-05T14:26:00Z">
            <w:rPr>
              <w:rFonts w:ascii="Times New Roman" w:hAnsi="Times New Roman" w:cs="Times New Roman"/>
              <w:sz w:val="20"/>
              <w:szCs w:val="20"/>
            </w:rPr>
          </w:rPrChange>
        </w:rPr>
        <w:t>show(</w:t>
      </w:r>
      <w:proofErr w:type="gramEnd"/>
      <w:r w:rsidRPr="004040B5">
        <w:rPr>
          <w:rFonts w:ascii="Courier New" w:hAnsi="Courier New" w:cs="Courier New"/>
          <w:sz w:val="20"/>
          <w:szCs w:val="20"/>
          <w:rPrChange w:id="1341" w:author="chotta-safe" w:date="2017-03-05T14:26:00Z">
            <w:rPr>
              <w:rFonts w:ascii="Times New Roman" w:hAnsi="Times New Roman" w:cs="Times New Roman"/>
              <w:sz w:val="20"/>
              <w:szCs w:val="20"/>
            </w:rPr>
          </w:rPrChange>
        </w:rPr>
        <w:t>) // display first 20 lines from the result</w:t>
      </w:r>
    </w:p>
    <w:p w:rsidR="00272931" w:rsidRDefault="00272931" w:rsidP="00272931">
      <w:pPr>
        <w:pStyle w:val="NoSpacing"/>
        <w:ind w:left="1440"/>
        <w:rPr>
          <w:rFonts w:ascii="Times New Roman" w:hAnsi="Times New Roman" w:cs="Times New Roman"/>
          <w:sz w:val="20"/>
          <w:szCs w:val="20"/>
        </w:rPr>
      </w:pPr>
    </w:p>
    <w:p w:rsidR="00272931" w:rsidRDefault="00272931" w:rsidP="00272931">
      <w:pPr>
        <w:pStyle w:val="NoSpacing"/>
        <w:ind w:left="720"/>
        <w:rPr>
          <w:rFonts w:ascii="Times New Roman" w:hAnsi="Times New Roman" w:cs="Times New Roman"/>
          <w:sz w:val="20"/>
          <w:szCs w:val="20"/>
        </w:rPr>
      </w:pPr>
      <w:r w:rsidRPr="00272931">
        <w:rPr>
          <w:rFonts w:ascii="Times New Roman" w:hAnsi="Times New Roman" w:cs="Times New Roman"/>
          <w:sz w:val="20"/>
          <w:szCs w:val="20"/>
        </w:rPr>
        <w:t xml:space="preserve">Method </w:t>
      </w:r>
      <w:r>
        <w:rPr>
          <w:rFonts w:ascii="Times New Roman" w:hAnsi="Times New Roman" w:cs="Times New Roman"/>
          <w:sz w:val="20"/>
          <w:szCs w:val="20"/>
        </w:rPr>
        <w:t>3</w:t>
      </w:r>
      <w:r w:rsidRPr="00272931">
        <w:rPr>
          <w:rFonts w:ascii="Times New Roman" w:hAnsi="Times New Roman" w:cs="Times New Roman"/>
          <w:sz w:val="20"/>
          <w:szCs w:val="20"/>
        </w:rPr>
        <w:t>:</w:t>
      </w:r>
      <w:r>
        <w:rPr>
          <w:rFonts w:ascii="Times New Roman" w:hAnsi="Times New Roman" w:cs="Times New Roman"/>
          <w:sz w:val="20"/>
          <w:szCs w:val="20"/>
        </w:rPr>
        <w:t xml:space="preserve"> Using hive</w:t>
      </w:r>
      <w:r w:rsidRPr="00272931">
        <w:rPr>
          <w:rFonts w:ascii="Times New Roman" w:hAnsi="Times New Roman" w:cs="Times New Roman"/>
          <w:sz w:val="20"/>
          <w:szCs w:val="20"/>
        </w:rPr>
        <w:t xml:space="preserve">Context – </w:t>
      </w:r>
      <w:r>
        <w:rPr>
          <w:rFonts w:ascii="Times New Roman" w:hAnsi="Times New Roman" w:cs="Times New Roman"/>
          <w:sz w:val="20"/>
          <w:szCs w:val="20"/>
        </w:rPr>
        <w:t>if table exists in hive</w:t>
      </w:r>
    </w:p>
    <w:p w:rsidR="00272931" w:rsidRPr="00272931" w:rsidRDefault="00272931" w:rsidP="00272931">
      <w:pPr>
        <w:pStyle w:val="NoSpacing"/>
        <w:ind w:left="720"/>
        <w:rPr>
          <w:rFonts w:ascii="Times New Roman" w:hAnsi="Times New Roman" w:cs="Times New Roman"/>
          <w:sz w:val="20"/>
          <w:szCs w:val="20"/>
        </w:rPr>
      </w:pPr>
      <w:r>
        <w:rPr>
          <w:rFonts w:ascii="Times New Roman" w:hAnsi="Times New Roman" w:cs="Times New Roman"/>
          <w:sz w:val="20"/>
          <w:szCs w:val="20"/>
        </w:rPr>
        <w:tab/>
      </w:r>
    </w:p>
    <w:p w:rsidR="00272931" w:rsidRPr="004040B5" w:rsidRDefault="00272931" w:rsidP="00272931">
      <w:pPr>
        <w:pStyle w:val="NoSpacing"/>
        <w:ind w:left="1440"/>
        <w:rPr>
          <w:rFonts w:ascii="Courier New" w:hAnsi="Courier New" w:cs="Courier New"/>
          <w:sz w:val="20"/>
          <w:szCs w:val="20"/>
          <w:rPrChange w:id="1342" w:author="chotta-safe" w:date="2017-03-05T14:26:00Z">
            <w:rPr>
              <w:rFonts w:ascii="Times New Roman" w:hAnsi="Times New Roman" w:cs="Times New Roman"/>
              <w:sz w:val="20"/>
              <w:szCs w:val="20"/>
            </w:rPr>
          </w:rPrChange>
        </w:rPr>
      </w:pPr>
      <w:proofErr w:type="gramStart"/>
      <w:r w:rsidRPr="004040B5">
        <w:rPr>
          <w:rFonts w:ascii="Courier New" w:hAnsi="Courier New" w:cs="Courier New"/>
          <w:sz w:val="20"/>
          <w:szCs w:val="20"/>
          <w:rPrChange w:id="1343" w:author="chotta-safe" w:date="2017-03-05T14:26:00Z">
            <w:rPr>
              <w:rFonts w:ascii="Times New Roman" w:hAnsi="Times New Roman" w:cs="Times New Roman"/>
              <w:sz w:val="20"/>
              <w:szCs w:val="20"/>
            </w:rPr>
          </w:rPrChange>
        </w:rPr>
        <w:t>dF.createOrReplaceTempView(</w:t>
      </w:r>
      <w:proofErr w:type="gramEnd"/>
      <w:r w:rsidRPr="004040B5">
        <w:rPr>
          <w:rFonts w:ascii="Courier New" w:hAnsi="Courier New" w:cs="Courier New"/>
          <w:sz w:val="20"/>
          <w:szCs w:val="20"/>
          <w:rPrChange w:id="1344" w:author="chotta-safe" w:date="2017-03-05T14:26:00Z">
            <w:rPr>
              <w:rFonts w:ascii="Times New Roman" w:hAnsi="Times New Roman" w:cs="Times New Roman"/>
              <w:sz w:val="20"/>
              <w:szCs w:val="20"/>
            </w:rPr>
          </w:rPrChange>
        </w:rPr>
        <w:t>"employee") //  Register the table</w:t>
      </w:r>
    </w:p>
    <w:p w:rsidR="00272931" w:rsidRPr="004040B5" w:rsidRDefault="00272931" w:rsidP="00272931">
      <w:pPr>
        <w:pStyle w:val="NoSpacing"/>
        <w:ind w:left="1440"/>
        <w:rPr>
          <w:rFonts w:ascii="Courier New" w:hAnsi="Courier New" w:cs="Courier New"/>
          <w:sz w:val="20"/>
          <w:szCs w:val="20"/>
          <w:rPrChange w:id="1345" w:author="chotta-safe" w:date="2017-03-05T14:26:00Z">
            <w:rPr/>
          </w:rPrChange>
        </w:rPr>
      </w:pPr>
      <w:proofErr w:type="gramStart"/>
      <w:r w:rsidRPr="004040B5">
        <w:rPr>
          <w:rFonts w:ascii="Courier New" w:hAnsi="Courier New" w:cs="Courier New"/>
          <w:sz w:val="20"/>
          <w:szCs w:val="20"/>
          <w:rPrChange w:id="1346" w:author="chotta-safe" w:date="2017-03-05T14:26:00Z">
            <w:rPr>
              <w:rFonts w:ascii="Times New Roman" w:hAnsi="Times New Roman" w:cs="Times New Roman"/>
              <w:sz w:val="20"/>
              <w:szCs w:val="20"/>
            </w:rPr>
          </w:rPrChange>
        </w:rPr>
        <w:t>val</w:t>
      </w:r>
      <w:proofErr w:type="gramEnd"/>
      <w:r w:rsidRPr="004040B5">
        <w:rPr>
          <w:rFonts w:ascii="Courier New" w:hAnsi="Courier New" w:cs="Courier New"/>
          <w:sz w:val="20"/>
          <w:szCs w:val="20"/>
          <w:rPrChange w:id="1347" w:author="chotta-safe" w:date="2017-03-05T14:26:00Z">
            <w:rPr>
              <w:rFonts w:ascii="Times New Roman" w:hAnsi="Times New Roman" w:cs="Times New Roman"/>
              <w:sz w:val="20"/>
              <w:szCs w:val="20"/>
            </w:rPr>
          </w:rPrChange>
        </w:rPr>
        <w:t xml:space="preserve"> empQuery = “select name, AVG(salary) from employee where country = “USA” groupby name, salary;”</w:t>
      </w:r>
    </w:p>
    <w:p w:rsidR="00272931" w:rsidRPr="004040B5" w:rsidRDefault="00272931" w:rsidP="00272931">
      <w:pPr>
        <w:pStyle w:val="NoSpacing"/>
        <w:ind w:left="1440"/>
        <w:rPr>
          <w:rFonts w:ascii="Courier New" w:hAnsi="Courier New" w:cs="Courier New"/>
          <w:sz w:val="20"/>
          <w:szCs w:val="20"/>
          <w:rPrChange w:id="1348" w:author="chotta-safe" w:date="2017-03-05T14:26:00Z">
            <w:rPr>
              <w:rFonts w:ascii="Times New Roman" w:hAnsi="Times New Roman" w:cs="Times New Roman"/>
              <w:sz w:val="20"/>
              <w:szCs w:val="20"/>
            </w:rPr>
          </w:rPrChange>
        </w:rPr>
      </w:pPr>
      <w:proofErr w:type="gramStart"/>
      <w:r w:rsidRPr="004040B5">
        <w:rPr>
          <w:rFonts w:ascii="Courier New" w:hAnsi="Courier New" w:cs="Courier New"/>
          <w:sz w:val="20"/>
          <w:szCs w:val="20"/>
          <w:rPrChange w:id="1349" w:author="chotta-safe" w:date="2017-03-05T14:26:00Z">
            <w:rPr>
              <w:rFonts w:ascii="Times New Roman" w:hAnsi="Times New Roman" w:cs="Times New Roman"/>
              <w:sz w:val="20"/>
              <w:szCs w:val="20"/>
            </w:rPr>
          </w:rPrChange>
        </w:rPr>
        <w:t>hiveContext.sql(</w:t>
      </w:r>
      <w:proofErr w:type="gramEnd"/>
      <w:r w:rsidRPr="004040B5">
        <w:rPr>
          <w:rFonts w:ascii="Courier New" w:hAnsi="Courier New" w:cs="Courier New"/>
          <w:sz w:val="20"/>
          <w:szCs w:val="20"/>
          <w:rPrChange w:id="1350" w:author="chotta-safe" w:date="2017-03-05T14:26:00Z">
            <w:rPr>
              <w:rFonts w:ascii="Times New Roman" w:hAnsi="Times New Roman" w:cs="Times New Roman"/>
              <w:sz w:val="20"/>
              <w:szCs w:val="20"/>
            </w:rPr>
          </w:rPrChange>
        </w:rPr>
        <w:t>empQuery) // execute the query using hiveContext</w:t>
      </w:r>
    </w:p>
    <w:p w:rsidR="00272931" w:rsidRPr="004040B5" w:rsidRDefault="00272931" w:rsidP="00272931">
      <w:pPr>
        <w:pStyle w:val="NoSpacing"/>
        <w:ind w:left="1440"/>
        <w:rPr>
          <w:rFonts w:ascii="Courier New" w:hAnsi="Courier New" w:cs="Courier New"/>
          <w:sz w:val="20"/>
          <w:szCs w:val="20"/>
          <w:rPrChange w:id="1351" w:author="chotta-safe" w:date="2017-03-05T14:26:00Z">
            <w:rPr>
              <w:rFonts w:ascii="Times New Roman" w:hAnsi="Times New Roman" w:cs="Times New Roman"/>
              <w:sz w:val="20"/>
              <w:szCs w:val="20"/>
            </w:rPr>
          </w:rPrChange>
        </w:rPr>
      </w:pPr>
      <w:r w:rsidRPr="004040B5">
        <w:rPr>
          <w:rFonts w:ascii="Courier New" w:hAnsi="Courier New" w:cs="Courier New"/>
          <w:sz w:val="20"/>
          <w:szCs w:val="20"/>
          <w:rPrChange w:id="1352" w:author="chotta-safe" w:date="2017-03-05T14:26:00Z">
            <w:rPr>
              <w:rFonts w:ascii="Times New Roman" w:hAnsi="Times New Roman" w:cs="Times New Roman"/>
              <w:sz w:val="20"/>
              <w:szCs w:val="20"/>
            </w:rPr>
          </w:rPrChange>
        </w:rPr>
        <w:t>.</w:t>
      </w:r>
      <w:proofErr w:type="gramStart"/>
      <w:r w:rsidRPr="004040B5">
        <w:rPr>
          <w:rFonts w:ascii="Courier New" w:hAnsi="Courier New" w:cs="Courier New"/>
          <w:sz w:val="20"/>
          <w:szCs w:val="20"/>
          <w:rPrChange w:id="1353" w:author="chotta-safe" w:date="2017-03-05T14:26:00Z">
            <w:rPr>
              <w:rFonts w:ascii="Times New Roman" w:hAnsi="Times New Roman" w:cs="Times New Roman"/>
              <w:sz w:val="20"/>
              <w:szCs w:val="20"/>
            </w:rPr>
          </w:rPrChange>
        </w:rPr>
        <w:t>show(</w:t>
      </w:r>
      <w:proofErr w:type="gramEnd"/>
      <w:r w:rsidRPr="004040B5">
        <w:rPr>
          <w:rFonts w:ascii="Courier New" w:hAnsi="Courier New" w:cs="Courier New"/>
          <w:sz w:val="20"/>
          <w:szCs w:val="20"/>
          <w:rPrChange w:id="1354" w:author="chotta-safe" w:date="2017-03-05T14:26:00Z">
            <w:rPr>
              <w:rFonts w:ascii="Times New Roman" w:hAnsi="Times New Roman" w:cs="Times New Roman"/>
              <w:sz w:val="20"/>
              <w:szCs w:val="20"/>
            </w:rPr>
          </w:rPrChange>
        </w:rPr>
        <w:t>) // display first 20 lines from the result</w:t>
      </w:r>
    </w:p>
    <w:p w:rsidR="00233718" w:rsidRPr="00233718" w:rsidRDefault="00233718" w:rsidP="0023371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355" w:name="_Toc474089361"/>
      <w:r w:rsidRPr="00233718">
        <w:rPr>
          <w:rFonts w:ascii="Times New Roman" w:eastAsia="Times New Roman" w:hAnsi="Times New Roman" w:cs="Times New Roman"/>
          <w:sz w:val="20"/>
          <w:szCs w:val="20"/>
        </w:rPr>
        <w:t>What are the most important factors you want to consider when you start machine learning project?</w:t>
      </w:r>
      <w:bookmarkEnd w:id="1355"/>
    </w:p>
    <w:p w:rsidR="00233718" w:rsidRDefault="00233718" w:rsidP="00233718">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Clean data – garbage in garbage out</w:t>
      </w:r>
    </w:p>
    <w:p w:rsidR="00233718" w:rsidRDefault="00233718" w:rsidP="00233718">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Understanding of MLib component of spark and algorithms</w:t>
      </w:r>
    </w:p>
    <w:p w:rsidR="00233718" w:rsidRDefault="00233718" w:rsidP="00233718">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Business Domain knowledge</w:t>
      </w:r>
    </w:p>
    <w:p w:rsidR="00233718" w:rsidRDefault="00233718" w:rsidP="00233718">
      <w:pPr>
        <w:pStyle w:val="NoSpacing"/>
        <w:numPr>
          <w:ilvl w:val="0"/>
          <w:numId w:val="38"/>
        </w:numPr>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Good understanding of Statics concepts</w:t>
      </w:r>
    </w:p>
    <w:p w:rsidR="00233718" w:rsidRPr="00233718" w:rsidRDefault="00233718" w:rsidP="0023371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356" w:name="_Toc474089362"/>
      <w:r w:rsidRPr="00233718">
        <w:rPr>
          <w:rFonts w:ascii="Times New Roman" w:eastAsia="Times New Roman" w:hAnsi="Times New Roman" w:cs="Times New Roman"/>
          <w:sz w:val="20"/>
          <w:szCs w:val="20"/>
        </w:rPr>
        <w:t>As a data scientist</w:t>
      </w:r>
      <w:ins w:id="1357" w:author="chotta-safe" w:date="2017-03-05T14:27:00Z">
        <w:r w:rsidR="004040B5">
          <w:rPr>
            <w:rFonts w:ascii="Times New Roman" w:eastAsia="Times New Roman" w:hAnsi="Times New Roman" w:cs="Times New Roman"/>
            <w:sz w:val="20"/>
            <w:szCs w:val="20"/>
          </w:rPr>
          <w:t>,</w:t>
        </w:r>
      </w:ins>
      <w:r w:rsidRPr="00233718">
        <w:rPr>
          <w:rFonts w:ascii="Times New Roman" w:eastAsia="Times New Roman" w:hAnsi="Times New Roman" w:cs="Times New Roman"/>
          <w:sz w:val="20"/>
          <w:szCs w:val="20"/>
        </w:rPr>
        <w:t xml:space="preserve"> which algorithm w</w:t>
      </w:r>
      <w:ins w:id="1358" w:author="chotta-safe" w:date="2017-03-05T14:27:00Z">
        <w:r w:rsidR="004040B5">
          <w:rPr>
            <w:rFonts w:ascii="Times New Roman" w:eastAsia="Times New Roman" w:hAnsi="Times New Roman" w:cs="Times New Roman"/>
            <w:sz w:val="20"/>
            <w:szCs w:val="20"/>
          </w:rPr>
          <w:t>ould</w:t>
        </w:r>
      </w:ins>
      <w:del w:id="1359" w:author="chotta-safe" w:date="2017-03-05T14:27:00Z">
        <w:r w:rsidRPr="00233718" w:rsidDel="004040B5">
          <w:rPr>
            <w:rFonts w:ascii="Times New Roman" w:eastAsia="Times New Roman" w:hAnsi="Times New Roman" w:cs="Times New Roman"/>
            <w:sz w:val="20"/>
            <w:szCs w:val="20"/>
          </w:rPr>
          <w:delText>ill</w:delText>
        </w:r>
      </w:del>
      <w:r w:rsidRPr="00233718">
        <w:rPr>
          <w:rFonts w:ascii="Times New Roman" w:eastAsia="Times New Roman" w:hAnsi="Times New Roman" w:cs="Times New Roman"/>
          <w:sz w:val="20"/>
          <w:szCs w:val="20"/>
        </w:rPr>
        <w:t xml:space="preserve"> you suggest if legal aspects and ease of explanation to non technical people are the main criteria?</w:t>
      </w:r>
      <w:bookmarkEnd w:id="1356"/>
    </w:p>
    <w:p w:rsidR="00233718" w:rsidRDefault="00233718" w:rsidP="00233718">
      <w:pPr>
        <w:pStyle w:val="NoSpacing"/>
        <w:shd w:val="clear" w:color="auto" w:fill="FFFFFF" w:themeFill="background1"/>
        <w:rPr>
          <w:rFonts w:ascii="Times New Roman" w:hAnsi="Times New Roman" w:cs="Times New Roman"/>
          <w:sz w:val="20"/>
          <w:szCs w:val="20"/>
        </w:rPr>
      </w:pPr>
      <w:r>
        <w:rPr>
          <w:rFonts w:ascii="Times New Roman" w:hAnsi="Times New Roman" w:cs="Times New Roman"/>
          <w:sz w:val="20"/>
          <w:szCs w:val="20"/>
        </w:rPr>
        <w:tab/>
        <w:t>Decision Tree algorithm</w:t>
      </w:r>
    </w:p>
    <w:p w:rsidR="0095768A" w:rsidRPr="0095768A" w:rsidRDefault="0095768A" w:rsidP="0095768A">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360" w:name="_Toc474089363"/>
      <w:r w:rsidRPr="0095768A">
        <w:rPr>
          <w:rFonts w:ascii="Times New Roman" w:eastAsia="Times New Roman" w:hAnsi="Times New Roman" w:cs="Times New Roman"/>
          <w:sz w:val="20"/>
          <w:szCs w:val="20"/>
        </w:rPr>
        <w:t xml:space="preserve">For </w:t>
      </w:r>
      <w:ins w:id="1361" w:author="chotta-safe" w:date="2017-03-05T14:27:00Z">
        <w:r w:rsidR="00287486">
          <w:rPr>
            <w:rFonts w:ascii="Times New Roman" w:eastAsia="Times New Roman" w:hAnsi="Times New Roman" w:cs="Times New Roman"/>
            <w:sz w:val="20"/>
            <w:szCs w:val="20"/>
          </w:rPr>
          <w:t xml:space="preserve">the </w:t>
        </w:r>
      </w:ins>
      <w:r w:rsidRPr="0095768A">
        <w:rPr>
          <w:rFonts w:ascii="Times New Roman" w:eastAsia="Times New Roman" w:hAnsi="Times New Roman" w:cs="Times New Roman"/>
          <w:sz w:val="20"/>
          <w:szCs w:val="20"/>
        </w:rPr>
        <w:t>supervised learning algorithm, what percentage of data is split between training and test dataset?</w:t>
      </w:r>
      <w:bookmarkEnd w:id="1360"/>
    </w:p>
    <w:p w:rsidR="0095768A" w:rsidRDefault="0095768A" w:rsidP="0095768A">
      <w:pPr>
        <w:pStyle w:val="NoSpacing"/>
        <w:shd w:val="clear" w:color="auto" w:fill="FFFFFF" w:themeFill="background1"/>
        <w:ind w:firstLine="720"/>
        <w:rPr>
          <w:rFonts w:ascii="Times New Roman" w:hAnsi="Times New Roman" w:cs="Times New Roman"/>
          <w:sz w:val="20"/>
          <w:szCs w:val="20"/>
        </w:rPr>
      </w:pPr>
      <w:r>
        <w:rPr>
          <w:rFonts w:ascii="Times New Roman" w:hAnsi="Times New Roman" w:cs="Times New Roman"/>
          <w:sz w:val="20"/>
          <w:szCs w:val="20"/>
        </w:rPr>
        <w:t>Typically 70 % of data is used for training and 30 % of data is used for test.</w:t>
      </w:r>
    </w:p>
    <w:p w:rsidR="00E53993" w:rsidRPr="00E53993" w:rsidRDefault="00E53993" w:rsidP="00E53993">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362" w:name="_Toc474089364"/>
      <w:r w:rsidRPr="00E53993">
        <w:rPr>
          <w:rFonts w:ascii="Times New Roman" w:eastAsia="Times New Roman" w:hAnsi="Times New Roman" w:cs="Times New Roman"/>
          <w:sz w:val="20"/>
          <w:szCs w:val="20"/>
        </w:rPr>
        <w:lastRenderedPageBreak/>
        <w:t xml:space="preserve">Compare performance of Avro and parquet file formats, explain case while using with </w:t>
      </w:r>
      <w:ins w:id="1363" w:author="chotta-safe" w:date="2017-03-05T14:28:00Z">
        <w:r w:rsidR="00287486">
          <w:rPr>
            <w:rFonts w:ascii="Times New Roman" w:eastAsia="Times New Roman" w:hAnsi="Times New Roman" w:cs="Times New Roman"/>
            <w:sz w:val="20"/>
            <w:szCs w:val="20"/>
          </w:rPr>
          <w:t>S</w:t>
        </w:r>
      </w:ins>
      <w:del w:id="1364" w:author="chotta-safe" w:date="2017-03-05T14:28:00Z">
        <w:r w:rsidRPr="00E53993" w:rsidDel="00287486">
          <w:rPr>
            <w:rFonts w:ascii="Times New Roman" w:eastAsia="Times New Roman" w:hAnsi="Times New Roman" w:cs="Times New Roman"/>
            <w:sz w:val="20"/>
            <w:szCs w:val="20"/>
          </w:rPr>
          <w:delText>s</w:delText>
        </w:r>
      </w:del>
      <w:r w:rsidRPr="00E53993">
        <w:rPr>
          <w:rFonts w:ascii="Times New Roman" w:eastAsia="Times New Roman" w:hAnsi="Times New Roman" w:cs="Times New Roman"/>
          <w:sz w:val="20"/>
          <w:szCs w:val="20"/>
        </w:rPr>
        <w:t>park.</w:t>
      </w:r>
      <w:bookmarkEnd w:id="1362"/>
    </w:p>
    <w:p w:rsidR="00E53993" w:rsidRPr="00E53993" w:rsidRDefault="00E53993" w:rsidP="00E53993">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Avro is a row-based storage format for Hadoop.</w:t>
      </w:r>
    </w:p>
    <w:p w:rsidR="00E53993" w:rsidRPr="00E53993" w:rsidRDefault="00E53993" w:rsidP="00E53993">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Parquet is a column-based storage format for Hadoop.</w:t>
      </w:r>
    </w:p>
    <w:p w:rsidR="00E53993" w:rsidRPr="00E53993" w:rsidRDefault="00E53993" w:rsidP="00E53993">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If your use case typically scans or retrieves all of the fields in a row in each query, Avro is usually the best choice.</w:t>
      </w:r>
    </w:p>
    <w:p w:rsidR="00E53993" w:rsidRPr="00E53993" w:rsidRDefault="00E53993" w:rsidP="00E53993">
      <w:pPr>
        <w:pStyle w:val="NoSpacing"/>
        <w:numPr>
          <w:ilvl w:val="0"/>
          <w:numId w:val="39"/>
        </w:numPr>
        <w:shd w:val="clear" w:color="auto" w:fill="FFFFFF" w:themeFill="background1"/>
        <w:rPr>
          <w:rFonts w:ascii="Times New Roman" w:hAnsi="Times New Roman" w:cs="Times New Roman"/>
          <w:sz w:val="20"/>
          <w:szCs w:val="20"/>
        </w:rPr>
      </w:pPr>
      <w:r w:rsidRPr="00E53993">
        <w:rPr>
          <w:rFonts w:ascii="Times New Roman" w:hAnsi="Times New Roman" w:cs="Times New Roman"/>
          <w:sz w:val="20"/>
          <w:szCs w:val="20"/>
        </w:rPr>
        <w:t>If your dataset has many columns, and your use case typically involves working with a subset of those columns rather than entire records, Parquet is optimized for that kind of work.</w:t>
      </w:r>
    </w:p>
    <w:p w:rsidR="00463889" w:rsidRDefault="00E53993" w:rsidP="00E53993">
      <w:pPr>
        <w:pStyle w:val="NoSpacing"/>
        <w:shd w:val="clear" w:color="auto" w:fill="FFFFFF" w:themeFill="background1"/>
        <w:ind w:left="720"/>
        <w:rPr>
          <w:rFonts w:ascii="Times New Roman" w:hAnsi="Times New Roman" w:cs="Times New Roman"/>
          <w:sz w:val="20"/>
          <w:szCs w:val="20"/>
        </w:rPr>
      </w:pPr>
      <w:r w:rsidRPr="00E53993">
        <w:rPr>
          <w:rFonts w:ascii="Times New Roman" w:hAnsi="Times New Roman" w:cs="Times New Roman"/>
          <w:sz w:val="20"/>
          <w:szCs w:val="20"/>
        </w:rPr>
        <w:t>Parquet showed either similar or better results on every test compared to Avro. The query-performance differences on the larger datasets in Parquet’s favor are partly due to the compression results; when querying the wide dataset, Spark had to read 3.5x less data for Parquet than Avro. Avro did not perform well when processing the entire dataset</w:t>
      </w:r>
    </w:p>
    <w:p w:rsidR="00E53993" w:rsidRDefault="00DE7671" w:rsidP="00DE7671">
      <w:pPr>
        <w:pStyle w:val="Heading1"/>
        <w:widowControl/>
        <w:numPr>
          <w:ilvl w:val="0"/>
          <w:numId w:val="12"/>
        </w:numPr>
        <w:tabs>
          <w:tab w:val="clear" w:pos="720"/>
        </w:tabs>
        <w:spacing w:line="240" w:lineRule="auto"/>
        <w:ind w:hanging="432"/>
        <w:contextualSpacing/>
        <w:rPr>
          <w:rFonts w:ascii="Times New Roman" w:hAnsi="Times New Roman" w:cs="Times New Roman"/>
          <w:sz w:val="20"/>
          <w:szCs w:val="20"/>
        </w:rPr>
      </w:pPr>
      <w:bookmarkStart w:id="1365" w:name="_Toc474089365"/>
      <w:r>
        <w:rPr>
          <w:rFonts w:ascii="Times New Roman" w:eastAsia="Times New Roman" w:hAnsi="Times New Roman" w:cs="Times New Roman"/>
          <w:sz w:val="20"/>
          <w:szCs w:val="20"/>
        </w:rPr>
        <w:t>Spark Master exposes a set of REST API’s to submit</w:t>
      </w:r>
      <w:ins w:id="1366" w:author="chotta-safe" w:date="2017-03-05T14:28:00Z">
        <w:r w:rsidR="00287486">
          <w:rPr>
            <w:rFonts w:ascii="Times New Roman" w:eastAsia="Times New Roman" w:hAnsi="Times New Roman" w:cs="Times New Roman"/>
            <w:sz w:val="20"/>
            <w:szCs w:val="20"/>
          </w:rPr>
          <w:t xml:space="preserve"> and </w:t>
        </w:r>
      </w:ins>
      <w:del w:id="1367" w:author="chotta-safe" w:date="2017-03-05T14:28:00Z">
        <w:r w:rsidDel="00287486">
          <w:rPr>
            <w:rFonts w:ascii="Times New Roman" w:eastAsia="Times New Roman" w:hAnsi="Times New Roman" w:cs="Times New Roman"/>
            <w:sz w:val="20"/>
            <w:szCs w:val="20"/>
          </w:rPr>
          <w:delText xml:space="preserve">, </w:delText>
        </w:r>
      </w:del>
      <w:r>
        <w:rPr>
          <w:rFonts w:ascii="Times New Roman" w:eastAsia="Times New Roman" w:hAnsi="Times New Roman" w:cs="Times New Roman"/>
          <w:sz w:val="20"/>
          <w:szCs w:val="20"/>
        </w:rPr>
        <w:t>monitor applications</w:t>
      </w:r>
      <w:ins w:id="1368" w:author="chotta-safe" w:date="2017-03-05T14:28:00Z">
        <w:r w:rsidR="00287486">
          <w:rPr>
            <w:rFonts w:ascii="Times New Roman" w:eastAsia="Times New Roman" w:hAnsi="Times New Roman" w:cs="Times New Roman"/>
            <w:sz w:val="20"/>
            <w:szCs w:val="20"/>
          </w:rPr>
          <w:t>.</w:t>
        </w:r>
      </w:ins>
      <w:del w:id="1369" w:author="chotta-safe" w:date="2017-03-05T14:28:00Z">
        <w:r w:rsidDel="00287486">
          <w:rPr>
            <w:rFonts w:ascii="Times New Roman" w:eastAsia="Times New Roman" w:hAnsi="Times New Roman" w:cs="Times New Roman"/>
            <w:sz w:val="20"/>
            <w:szCs w:val="20"/>
          </w:rPr>
          <w:delText xml:space="preserve"> which</w:delText>
        </w:r>
      </w:del>
      <w:ins w:id="1370" w:author="chotta-safe" w:date="2017-03-05T14:28:00Z">
        <w:r w:rsidR="00287486">
          <w:rPr>
            <w:rFonts w:ascii="Times New Roman" w:eastAsia="Times New Roman" w:hAnsi="Times New Roman" w:cs="Times New Roman"/>
            <w:sz w:val="20"/>
            <w:szCs w:val="20"/>
          </w:rPr>
          <w:t>Which</w:t>
        </w:r>
      </w:ins>
      <w:r>
        <w:rPr>
          <w:rFonts w:ascii="Times New Roman" w:eastAsia="Times New Roman" w:hAnsi="Times New Roman" w:cs="Times New Roman"/>
          <w:sz w:val="20"/>
          <w:szCs w:val="20"/>
        </w:rPr>
        <w:t xml:space="preserve"> data format is used for these web services?</w:t>
      </w:r>
      <w:bookmarkEnd w:id="1365"/>
    </w:p>
    <w:p w:rsidR="00DE7671" w:rsidRDefault="0095768A" w:rsidP="00DE7671">
      <w:pPr>
        <w:pStyle w:val="NoSpacing"/>
        <w:shd w:val="clear" w:color="auto" w:fill="FFFFFF" w:themeFill="background1"/>
        <w:ind w:left="720"/>
        <w:rPr>
          <w:rFonts w:ascii="Times New Roman" w:hAnsi="Times New Roman" w:cs="Times New Roman"/>
          <w:sz w:val="20"/>
          <w:szCs w:val="20"/>
        </w:rPr>
      </w:pPr>
      <w:r>
        <w:rPr>
          <w:rFonts w:ascii="Times New Roman" w:hAnsi="Times New Roman" w:cs="Times New Roman"/>
          <w:sz w:val="20"/>
          <w:szCs w:val="20"/>
        </w:rPr>
        <w:t>JSON</w:t>
      </w:r>
    </w:p>
    <w:p w:rsidR="0013469C" w:rsidRPr="0013469C" w:rsidRDefault="0013469C" w:rsidP="0013469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bookmarkStart w:id="1371" w:name="_Toc474089366"/>
      <w:r w:rsidRPr="0013469C">
        <w:rPr>
          <w:rFonts w:ascii="Times New Roman" w:eastAsia="Times New Roman" w:hAnsi="Times New Roman" w:cs="Times New Roman"/>
          <w:sz w:val="20"/>
          <w:szCs w:val="20"/>
        </w:rPr>
        <w:t xml:space="preserve">When you should not use </w:t>
      </w:r>
      <w:ins w:id="1372" w:author="chotta-safe" w:date="2017-03-05T14:28:00Z">
        <w:r w:rsidR="00287486">
          <w:rPr>
            <w:rFonts w:ascii="Times New Roman" w:eastAsia="Times New Roman" w:hAnsi="Times New Roman" w:cs="Times New Roman"/>
            <w:sz w:val="20"/>
            <w:szCs w:val="20"/>
          </w:rPr>
          <w:t>S</w:t>
        </w:r>
      </w:ins>
      <w:del w:id="1373" w:author="chotta-safe" w:date="2017-03-05T14:28:00Z">
        <w:r w:rsidRPr="0013469C" w:rsidDel="00287486">
          <w:rPr>
            <w:rFonts w:ascii="Times New Roman" w:eastAsia="Times New Roman" w:hAnsi="Times New Roman" w:cs="Times New Roman"/>
            <w:sz w:val="20"/>
            <w:szCs w:val="20"/>
          </w:rPr>
          <w:delText>s</w:delText>
        </w:r>
      </w:del>
      <w:r w:rsidRPr="0013469C">
        <w:rPr>
          <w:rFonts w:ascii="Times New Roman" w:eastAsia="Times New Roman" w:hAnsi="Times New Roman" w:cs="Times New Roman"/>
          <w:sz w:val="20"/>
          <w:szCs w:val="20"/>
        </w:rPr>
        <w:t>park?</w:t>
      </w:r>
      <w:bookmarkEnd w:id="1371"/>
    </w:p>
    <w:p w:rsidR="0013469C" w:rsidRDefault="0013469C" w:rsidP="0013469C">
      <w:pPr>
        <w:pStyle w:val="NoSpacing"/>
        <w:shd w:val="clear" w:color="auto" w:fill="FFFFFF" w:themeFill="background1"/>
        <w:ind w:left="720"/>
        <w:rPr>
          <w:rFonts w:ascii="Times New Roman" w:hAnsi="Times New Roman" w:cs="Times New Roman"/>
          <w:sz w:val="20"/>
          <w:szCs w:val="20"/>
        </w:rPr>
      </w:pPr>
      <w:r w:rsidRPr="0013469C">
        <w:rPr>
          <w:rFonts w:ascii="Times New Roman" w:hAnsi="Times New Roman" w:cs="Times New Roman"/>
          <w:sz w:val="20"/>
          <w:szCs w:val="20"/>
        </w:rPr>
        <w:t>Spark was not designed as a multi-user environment. Spark users are required to know whether the memory they have access to is sufficient for a dataset</w:t>
      </w:r>
      <w:r>
        <w:rPr>
          <w:rFonts w:ascii="Times New Roman" w:hAnsi="Times New Roman" w:cs="Times New Roman"/>
          <w:sz w:val="20"/>
          <w:szCs w:val="20"/>
        </w:rPr>
        <w:t>.</w:t>
      </w:r>
    </w:p>
    <w:p w:rsidR="00686174" w:rsidRPr="00686174" w:rsidRDefault="00686174" w:rsidP="00686174">
      <w:pPr>
        <w:pStyle w:val="Heading1"/>
        <w:widowControl/>
        <w:numPr>
          <w:ilvl w:val="0"/>
          <w:numId w:val="12"/>
        </w:numPr>
        <w:tabs>
          <w:tab w:val="clear" w:pos="720"/>
        </w:tabs>
        <w:spacing w:line="240" w:lineRule="auto"/>
        <w:ind w:hanging="432"/>
        <w:contextualSpacing/>
        <w:rPr>
          <w:rFonts w:ascii="Times New Roman" w:hAnsi="Times New Roman" w:cs="Times New Roman"/>
          <w:sz w:val="20"/>
          <w:szCs w:val="20"/>
        </w:rPr>
      </w:pPr>
      <w:bookmarkStart w:id="1374" w:name="_Toc474089367"/>
      <w:r w:rsidRPr="00686174">
        <w:rPr>
          <w:rFonts w:ascii="Times New Roman" w:eastAsia="Times New Roman" w:hAnsi="Times New Roman" w:cs="Times New Roman"/>
          <w:sz w:val="20"/>
          <w:szCs w:val="20"/>
        </w:rPr>
        <w:t xml:space="preserve">What attributes contribute for a function to </w:t>
      </w:r>
      <w:r w:rsidR="00483AAE" w:rsidRPr="00686174">
        <w:rPr>
          <w:rFonts w:ascii="Times New Roman" w:eastAsia="Times New Roman" w:hAnsi="Times New Roman" w:cs="Times New Roman"/>
          <w:sz w:val="20"/>
          <w:szCs w:val="20"/>
        </w:rPr>
        <w:t>achieve</w:t>
      </w:r>
      <w:r w:rsidRPr="00686174">
        <w:rPr>
          <w:rFonts w:ascii="Times New Roman" w:eastAsia="Times New Roman" w:hAnsi="Times New Roman" w:cs="Times New Roman"/>
          <w:sz w:val="20"/>
          <w:szCs w:val="20"/>
        </w:rPr>
        <w:t xml:space="preserve"> parallelism?</w:t>
      </w:r>
      <w:bookmarkEnd w:id="1374"/>
    </w:p>
    <w:p w:rsidR="0095768A" w:rsidRDefault="00686174" w:rsidP="00483AAE">
      <w:pPr>
        <w:pStyle w:val="NoSpacing"/>
        <w:shd w:val="clear" w:color="auto" w:fill="FFFFFF" w:themeFill="background1"/>
        <w:ind w:left="720"/>
        <w:rPr>
          <w:rFonts w:ascii="Times New Roman" w:hAnsi="Times New Roman" w:cs="Times New Roman"/>
          <w:sz w:val="20"/>
          <w:szCs w:val="20"/>
        </w:rPr>
      </w:pPr>
      <w:r w:rsidRPr="00686174">
        <w:rPr>
          <w:rFonts w:ascii="Times New Roman" w:hAnsi="Times New Roman" w:cs="Times New Roman"/>
          <w:sz w:val="20"/>
          <w:szCs w:val="20"/>
        </w:rPr>
        <w:t xml:space="preserve">The function should be </w:t>
      </w:r>
      <w:r w:rsidR="008D508F" w:rsidRPr="00FD7A1A">
        <w:rPr>
          <w:rFonts w:ascii="Times New Roman" w:eastAsia="Times New Roman" w:hAnsi="Times New Roman" w:cs="Times New Roman"/>
          <w:sz w:val="20"/>
          <w:szCs w:val="20"/>
        </w:rPr>
        <w:t>Commutative</w:t>
      </w:r>
      <w:r w:rsidR="008D508F">
        <w:rPr>
          <w:rFonts w:ascii="Times New Roman" w:eastAsia="Times New Roman" w:hAnsi="Times New Roman" w:cs="Times New Roman"/>
          <w:sz w:val="20"/>
          <w:szCs w:val="20"/>
        </w:rPr>
        <w:t xml:space="preserve"> (</w:t>
      </w:r>
      <w:r w:rsidR="008D508F" w:rsidRPr="008D508F">
        <w:rPr>
          <w:rFonts w:ascii="Times New Roman" w:eastAsia="Times New Roman" w:hAnsi="Times New Roman" w:cs="Times New Roman"/>
          <w:sz w:val="20"/>
          <w:szCs w:val="20"/>
        </w:rPr>
        <w:t>f(x, y) = f(y, x)</w:t>
      </w:r>
      <w:r w:rsidR="008D508F">
        <w:rPr>
          <w:rFonts w:ascii="Times New Roman" w:eastAsia="Times New Roman" w:hAnsi="Times New Roman" w:cs="Times New Roman"/>
          <w:sz w:val="20"/>
          <w:szCs w:val="20"/>
        </w:rPr>
        <w:t>)</w:t>
      </w:r>
      <w:r w:rsidR="008D508F" w:rsidRPr="00FD7A1A">
        <w:rPr>
          <w:rFonts w:ascii="Times New Roman" w:eastAsia="Times New Roman" w:hAnsi="Times New Roman" w:cs="Times New Roman"/>
          <w:sz w:val="20"/>
          <w:szCs w:val="20"/>
        </w:rPr>
        <w:t xml:space="preserve"> and </w:t>
      </w:r>
      <w:proofErr w:type="gramStart"/>
      <w:r w:rsidR="008D508F" w:rsidRPr="00FD7A1A">
        <w:rPr>
          <w:rFonts w:ascii="Times New Roman" w:eastAsia="Times New Roman" w:hAnsi="Times New Roman" w:cs="Times New Roman"/>
          <w:sz w:val="20"/>
          <w:szCs w:val="20"/>
        </w:rPr>
        <w:t>Associative</w:t>
      </w:r>
      <w:r w:rsidR="008D508F">
        <w:rPr>
          <w:rFonts w:ascii="Times New Roman" w:eastAsia="Times New Roman" w:hAnsi="Times New Roman" w:cs="Times New Roman"/>
          <w:sz w:val="20"/>
          <w:szCs w:val="20"/>
        </w:rPr>
        <w:t>(</w:t>
      </w:r>
      <w:proofErr w:type="gramEnd"/>
      <w:r w:rsidR="008D508F" w:rsidRPr="008D508F">
        <w:rPr>
          <w:rFonts w:ascii="Times New Roman" w:eastAsia="Times New Roman" w:hAnsi="Times New Roman" w:cs="Times New Roman"/>
          <w:sz w:val="20"/>
          <w:szCs w:val="20"/>
        </w:rPr>
        <w:t>f(f(x, y), z) = f(f(x, z), y) = f(f(y, z), x)</w:t>
      </w:r>
      <w:r w:rsidR="008D508F">
        <w:rPr>
          <w:rFonts w:ascii="Times New Roman" w:eastAsia="Times New Roman" w:hAnsi="Times New Roman" w:cs="Times New Roman"/>
          <w:sz w:val="20"/>
          <w:szCs w:val="20"/>
        </w:rPr>
        <w:t>)</w:t>
      </w:r>
      <w:r w:rsidR="008D508F" w:rsidRPr="00FD7A1A">
        <w:rPr>
          <w:rFonts w:ascii="Times New Roman" w:eastAsia="Times New Roman" w:hAnsi="Times New Roman" w:cs="Times New Roman"/>
          <w:sz w:val="20"/>
          <w:szCs w:val="20"/>
        </w:rPr>
        <w:t xml:space="preserve"> </w:t>
      </w:r>
      <w:r w:rsidRPr="00686174">
        <w:rPr>
          <w:rFonts w:ascii="Times New Roman" w:hAnsi="Times New Roman" w:cs="Times New Roman"/>
          <w:sz w:val="20"/>
          <w:szCs w:val="20"/>
        </w:rPr>
        <w:t xml:space="preserve">so that it can be computed correctly in parallel. For example to </w:t>
      </w:r>
      <w:proofErr w:type="gramStart"/>
      <w:r w:rsidRPr="00686174">
        <w:rPr>
          <w:rFonts w:ascii="Times New Roman" w:hAnsi="Times New Roman" w:cs="Times New Roman"/>
          <w:sz w:val="20"/>
          <w:szCs w:val="20"/>
        </w:rPr>
        <w:t>Aggregate</w:t>
      </w:r>
      <w:proofErr w:type="gramEnd"/>
      <w:r w:rsidRPr="00686174">
        <w:rPr>
          <w:rFonts w:ascii="Times New Roman" w:hAnsi="Times New Roman" w:cs="Times New Roman"/>
          <w:sz w:val="20"/>
          <w:szCs w:val="20"/>
        </w:rPr>
        <w:t xml:space="preserve"> the elements of the dataset using a function func (which takes two arguments and returns one) should be commutative and associative. Accumulators are variables that are only “added” to through an associative and commutative operation and can therefore be efficiently supported in parallel.</w:t>
      </w:r>
    </w:p>
    <w:p w:rsidR="00C33875" w:rsidRDefault="00C33875">
      <w:pPr>
        <w:rPr>
          <w:rFonts w:ascii="Times New Roman" w:hAnsi="Times New Roman" w:cs="Times New Roman"/>
          <w:sz w:val="20"/>
          <w:szCs w:val="20"/>
        </w:rPr>
      </w:pPr>
      <w:r>
        <w:rPr>
          <w:rFonts w:ascii="Times New Roman" w:hAnsi="Times New Roman" w:cs="Times New Roman"/>
          <w:sz w:val="20"/>
          <w:szCs w:val="20"/>
        </w:rPr>
        <w:br w:type="page"/>
      </w:r>
    </w:p>
    <w:p w:rsidR="003006E6" w:rsidRPr="00E54022" w:rsidRDefault="003006E6" w:rsidP="00E54022">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E54022">
        <w:rPr>
          <w:rFonts w:ascii="Times New Roman" w:eastAsia="Times New Roman" w:hAnsi="Times New Roman" w:cs="Times New Roman"/>
          <w:sz w:val="20"/>
          <w:szCs w:val="20"/>
        </w:rPr>
        <w:lastRenderedPageBreak/>
        <w:t>What are various types of Partitioning in Apache Spark?</w:t>
      </w:r>
    </w:p>
    <w:p w:rsidR="003006E6" w:rsidRPr="003006E6" w:rsidRDefault="003006E6" w:rsidP="003006E6">
      <w:pPr>
        <w:pStyle w:val="NoSpacing"/>
        <w:shd w:val="clear" w:color="auto" w:fill="FFFFFF" w:themeFill="background1"/>
        <w:rPr>
          <w:rFonts w:ascii="Times New Roman" w:hAnsi="Times New Roman" w:cs="Times New Roman"/>
          <w:sz w:val="20"/>
          <w:szCs w:val="20"/>
        </w:rPr>
      </w:pPr>
    </w:p>
    <w:p w:rsidR="003006E6" w:rsidRPr="003006E6" w:rsidRDefault="003006E6" w:rsidP="00E54022">
      <w:pPr>
        <w:pStyle w:val="NoSpacing"/>
        <w:numPr>
          <w:ilvl w:val="0"/>
          <w:numId w:val="43"/>
        </w:numPr>
        <w:shd w:val="clear" w:color="auto" w:fill="FFFFFF" w:themeFill="background1"/>
        <w:rPr>
          <w:rFonts w:ascii="Times New Roman" w:hAnsi="Times New Roman" w:cs="Times New Roman"/>
          <w:sz w:val="20"/>
          <w:szCs w:val="20"/>
        </w:rPr>
      </w:pPr>
      <w:r w:rsidRPr="003006E6">
        <w:rPr>
          <w:rFonts w:ascii="Times New Roman" w:hAnsi="Times New Roman" w:cs="Times New Roman"/>
          <w:sz w:val="20"/>
          <w:szCs w:val="20"/>
        </w:rPr>
        <w:t>Hash Partitioning in Spark</w:t>
      </w:r>
    </w:p>
    <w:p w:rsidR="003006E6" w:rsidRPr="003006E6" w:rsidRDefault="003006E6" w:rsidP="00E54022">
      <w:pPr>
        <w:pStyle w:val="NoSpacing"/>
        <w:numPr>
          <w:ilvl w:val="0"/>
          <w:numId w:val="43"/>
        </w:numPr>
        <w:shd w:val="clear" w:color="auto" w:fill="FFFFFF" w:themeFill="background1"/>
        <w:rPr>
          <w:rFonts w:ascii="Times New Roman" w:hAnsi="Times New Roman" w:cs="Times New Roman"/>
          <w:sz w:val="20"/>
          <w:szCs w:val="20"/>
        </w:rPr>
      </w:pPr>
      <w:r w:rsidRPr="003006E6">
        <w:rPr>
          <w:rFonts w:ascii="Times New Roman" w:hAnsi="Times New Roman" w:cs="Times New Roman"/>
          <w:sz w:val="20"/>
          <w:szCs w:val="20"/>
        </w:rPr>
        <w:t>Range Partitioning in Spark</w:t>
      </w:r>
    </w:p>
    <w:p w:rsidR="003006E6" w:rsidRPr="003006E6" w:rsidRDefault="003006E6" w:rsidP="003006E6">
      <w:pPr>
        <w:pStyle w:val="NoSpacing"/>
        <w:shd w:val="clear" w:color="auto" w:fill="FFFFFF" w:themeFill="background1"/>
        <w:rPr>
          <w:rFonts w:ascii="Times New Roman" w:hAnsi="Times New Roman" w:cs="Times New Roman"/>
          <w:sz w:val="20"/>
          <w:szCs w:val="20"/>
        </w:rPr>
      </w:pPr>
    </w:p>
    <w:tbl>
      <w:tblPr>
        <w:tblStyle w:val="TableGrid"/>
        <w:tblW w:w="0" w:type="auto"/>
        <w:jc w:val="center"/>
        <w:tblLook w:val="04A0"/>
      </w:tblPr>
      <w:tblGrid>
        <w:gridCol w:w="4968"/>
        <w:gridCol w:w="4786"/>
      </w:tblGrid>
      <w:tr w:rsidR="00E54022" w:rsidTr="00E54022">
        <w:trPr>
          <w:jc w:val="center"/>
        </w:trPr>
        <w:tc>
          <w:tcPr>
            <w:tcW w:w="4968" w:type="dxa"/>
          </w:tcPr>
          <w:p w:rsidR="00E54022" w:rsidRPr="008E1F5A" w:rsidRDefault="00E54022" w:rsidP="003006E6">
            <w:pPr>
              <w:pStyle w:val="NoSpacing"/>
              <w:rPr>
                <w:rFonts w:ascii="Times New Roman" w:hAnsi="Times New Roman" w:cs="Times New Roman"/>
                <w:b/>
                <w:sz w:val="20"/>
                <w:szCs w:val="20"/>
              </w:rPr>
            </w:pPr>
            <w:r w:rsidRPr="008E1F5A">
              <w:rPr>
                <w:rFonts w:ascii="Times New Roman" w:hAnsi="Times New Roman" w:cs="Times New Roman"/>
                <w:b/>
                <w:sz w:val="20"/>
                <w:szCs w:val="20"/>
              </w:rPr>
              <w:t>Hash Partition</w:t>
            </w:r>
          </w:p>
        </w:tc>
        <w:tc>
          <w:tcPr>
            <w:tcW w:w="4786" w:type="dxa"/>
          </w:tcPr>
          <w:p w:rsidR="00E54022" w:rsidRPr="008E1F5A" w:rsidRDefault="00E54022" w:rsidP="003006E6">
            <w:pPr>
              <w:pStyle w:val="NoSpacing"/>
              <w:rPr>
                <w:rFonts w:ascii="Times New Roman" w:hAnsi="Times New Roman" w:cs="Times New Roman"/>
                <w:b/>
                <w:sz w:val="20"/>
                <w:szCs w:val="20"/>
              </w:rPr>
            </w:pPr>
            <w:r w:rsidRPr="008E1F5A">
              <w:rPr>
                <w:rFonts w:ascii="Times New Roman" w:hAnsi="Times New Roman" w:cs="Times New Roman"/>
                <w:b/>
                <w:sz w:val="20"/>
                <w:szCs w:val="20"/>
              </w:rPr>
              <w:t>Range Partition</w:t>
            </w:r>
          </w:p>
        </w:tc>
      </w:tr>
      <w:tr w:rsidR="00E54022" w:rsidTr="00E54022">
        <w:trPr>
          <w:jc w:val="center"/>
        </w:trPr>
        <w:tc>
          <w:tcPr>
            <w:tcW w:w="4968" w:type="dxa"/>
          </w:tcPr>
          <w:p w:rsidR="00E54022" w:rsidRDefault="00E54022" w:rsidP="003006E6">
            <w:pPr>
              <w:pStyle w:val="NoSpacing"/>
              <w:rPr>
                <w:rFonts w:ascii="Times New Roman" w:hAnsi="Times New Roman" w:cs="Times New Roman"/>
                <w:sz w:val="20"/>
                <w:szCs w:val="20"/>
              </w:rPr>
            </w:pPr>
            <w:r w:rsidRPr="00E54022">
              <w:rPr>
                <w:rFonts w:ascii="Times New Roman" w:hAnsi="Times New Roman" w:cs="Times New Roman"/>
                <w:noProof/>
                <w:sz w:val="20"/>
                <w:szCs w:val="20"/>
              </w:rPr>
              <w:drawing>
                <wp:inline distT="0" distB="0" distL="0" distR="0">
                  <wp:extent cx="2927350" cy="1533809"/>
                  <wp:effectExtent l="19050" t="0" r="635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srcRect/>
                          <a:stretch>
                            <a:fillRect/>
                          </a:stretch>
                        </pic:blipFill>
                        <pic:spPr bwMode="auto">
                          <a:xfrm>
                            <a:off x="0" y="0"/>
                            <a:ext cx="2927350" cy="1533809"/>
                          </a:xfrm>
                          <a:prstGeom prst="rect">
                            <a:avLst/>
                          </a:prstGeom>
                          <a:noFill/>
                          <a:ln w="9525">
                            <a:noFill/>
                            <a:miter lim="800000"/>
                            <a:headEnd/>
                            <a:tailEnd/>
                          </a:ln>
                        </pic:spPr>
                      </pic:pic>
                    </a:graphicData>
                  </a:graphic>
                </wp:inline>
              </w:drawing>
            </w:r>
          </w:p>
        </w:tc>
        <w:tc>
          <w:tcPr>
            <w:tcW w:w="4786" w:type="dxa"/>
          </w:tcPr>
          <w:p w:rsidR="00E54022" w:rsidRDefault="00E54022" w:rsidP="003006E6">
            <w:pPr>
              <w:pStyle w:val="NoSpacing"/>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882900" cy="1676353"/>
                  <wp:effectExtent l="1905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srcRect/>
                          <a:stretch>
                            <a:fillRect/>
                          </a:stretch>
                        </pic:blipFill>
                        <pic:spPr bwMode="auto">
                          <a:xfrm>
                            <a:off x="0" y="0"/>
                            <a:ext cx="2882900" cy="1676353"/>
                          </a:xfrm>
                          <a:prstGeom prst="rect">
                            <a:avLst/>
                          </a:prstGeom>
                          <a:noFill/>
                          <a:ln w="9525">
                            <a:noFill/>
                            <a:miter lim="800000"/>
                            <a:headEnd/>
                            <a:tailEnd/>
                          </a:ln>
                        </pic:spPr>
                      </pic:pic>
                    </a:graphicData>
                  </a:graphic>
                </wp:inline>
              </w:drawing>
            </w:r>
          </w:p>
        </w:tc>
      </w:tr>
    </w:tbl>
    <w:p w:rsidR="003006E6" w:rsidRPr="003006E6" w:rsidRDefault="003006E6" w:rsidP="003006E6">
      <w:pPr>
        <w:pStyle w:val="NoSpacing"/>
        <w:shd w:val="clear" w:color="auto" w:fill="FFFFFF" w:themeFill="background1"/>
        <w:rPr>
          <w:rFonts w:ascii="Times New Roman" w:hAnsi="Times New Roman" w:cs="Times New Roman"/>
          <w:sz w:val="20"/>
          <w:szCs w:val="20"/>
        </w:rPr>
      </w:pPr>
    </w:p>
    <w:p w:rsidR="00E54022" w:rsidRDefault="00E54022" w:rsidP="00BB51D3">
      <w:pPr>
        <w:pStyle w:val="NoSpacing"/>
        <w:shd w:val="clear" w:color="auto" w:fill="FFFFFF" w:themeFill="background1"/>
        <w:ind w:left="720"/>
        <w:rPr>
          <w:rFonts w:ascii="Times New Roman" w:hAnsi="Times New Roman" w:cs="Times New Roman"/>
          <w:sz w:val="20"/>
          <w:szCs w:val="20"/>
        </w:rPr>
      </w:pPr>
      <w:r w:rsidRPr="003006E6">
        <w:rPr>
          <w:rFonts w:ascii="Times New Roman" w:hAnsi="Times New Roman" w:cs="Times New Roman"/>
          <w:sz w:val="20"/>
          <w:szCs w:val="20"/>
        </w:rPr>
        <w:t>Hash Partitioning attempts to spread the data evenly across various partitions based on the key. Object.hashCode method is used to determine the partition in Spark as partition = key.hashCode () % numPartitions.</w:t>
      </w:r>
    </w:p>
    <w:p w:rsidR="00E54022" w:rsidRPr="003006E6" w:rsidRDefault="00E54022" w:rsidP="00BB51D3">
      <w:pPr>
        <w:pStyle w:val="NoSpacing"/>
        <w:shd w:val="clear" w:color="auto" w:fill="FFFFFF" w:themeFill="background1"/>
        <w:ind w:left="720"/>
        <w:rPr>
          <w:rFonts w:ascii="Times New Roman" w:hAnsi="Times New Roman" w:cs="Times New Roman"/>
          <w:sz w:val="20"/>
          <w:szCs w:val="20"/>
        </w:rPr>
      </w:pPr>
    </w:p>
    <w:p w:rsidR="00E54022" w:rsidRPr="003006E6" w:rsidRDefault="00E54022" w:rsidP="00BB51D3">
      <w:pPr>
        <w:pStyle w:val="NoSpacing"/>
        <w:shd w:val="clear" w:color="auto" w:fill="FFFFFF" w:themeFill="background1"/>
        <w:ind w:left="720"/>
        <w:rPr>
          <w:rFonts w:ascii="Times New Roman" w:hAnsi="Times New Roman" w:cs="Times New Roman"/>
          <w:sz w:val="20"/>
          <w:szCs w:val="20"/>
        </w:rPr>
      </w:pPr>
      <w:r w:rsidRPr="003006E6">
        <w:rPr>
          <w:rFonts w:ascii="Times New Roman" w:hAnsi="Times New Roman" w:cs="Times New Roman"/>
          <w:sz w:val="20"/>
          <w:szCs w:val="20"/>
        </w:rPr>
        <w:t xml:space="preserve">Some Spark RDDs have keys that follow a particular ordering, for such </w:t>
      </w:r>
      <w:proofErr w:type="gramStart"/>
      <w:r w:rsidRPr="003006E6">
        <w:rPr>
          <w:rFonts w:ascii="Times New Roman" w:hAnsi="Times New Roman" w:cs="Times New Roman"/>
          <w:sz w:val="20"/>
          <w:szCs w:val="20"/>
        </w:rPr>
        <w:t>RDDs,</w:t>
      </w:r>
      <w:proofErr w:type="gramEnd"/>
      <w:r w:rsidRPr="003006E6">
        <w:rPr>
          <w:rFonts w:ascii="Times New Roman" w:hAnsi="Times New Roman" w:cs="Times New Roman"/>
          <w:sz w:val="20"/>
          <w:szCs w:val="20"/>
        </w:rPr>
        <w:t xml:space="preserve"> range partitioning is an efficient partitioning technique. In range partitioning method, tuples having keys within the same range will appear on the same machine. Keys in a range partitioner are partitioned based on the set of sorted range of keys and ordering of keys.</w:t>
      </w:r>
    </w:p>
    <w:p w:rsidR="00E54022" w:rsidRDefault="00E54022" w:rsidP="00BB51D3">
      <w:pPr>
        <w:pStyle w:val="NoSpacing"/>
        <w:shd w:val="clear" w:color="auto" w:fill="FFFFFF" w:themeFill="background1"/>
        <w:ind w:left="720"/>
        <w:rPr>
          <w:rFonts w:ascii="Times New Roman" w:hAnsi="Times New Roman" w:cs="Times New Roman"/>
          <w:sz w:val="20"/>
          <w:szCs w:val="20"/>
        </w:rPr>
      </w:pPr>
    </w:p>
    <w:p w:rsidR="003006E6" w:rsidRPr="003006E6" w:rsidRDefault="003006E6" w:rsidP="00BB51D3">
      <w:pPr>
        <w:pStyle w:val="NoSpacing"/>
        <w:shd w:val="clear" w:color="auto" w:fill="FFFFFF" w:themeFill="background1"/>
        <w:ind w:left="720"/>
        <w:rPr>
          <w:rFonts w:ascii="Times New Roman" w:hAnsi="Times New Roman" w:cs="Times New Roman"/>
          <w:sz w:val="20"/>
          <w:szCs w:val="20"/>
        </w:rPr>
      </w:pPr>
      <w:r w:rsidRPr="003006E6">
        <w:rPr>
          <w:rFonts w:ascii="Times New Roman" w:hAnsi="Times New Roman" w:cs="Times New Roman"/>
          <w:sz w:val="20"/>
          <w:szCs w:val="20"/>
        </w:rPr>
        <w:t>Spark’s range partitioning and hash partitioning techniques are ideal for various spark use cases but spark does allow users to fine tune how their RDD is partitioned, by using custom partitioner objects. Custom Spark partitioning is available only for pair RDDs i.e. RDDs with key value pairs as the elements can be grouped based on a function of each key. Spark does not provide explicit control of which key will go to which worker node but it ensures that a set of keys will appear together on some node.</w:t>
      </w:r>
    </w:p>
    <w:p w:rsidR="00E54022" w:rsidRDefault="003006E6" w:rsidP="00BB51D3">
      <w:pPr>
        <w:pStyle w:val="NoSpacing"/>
        <w:shd w:val="clear" w:color="auto" w:fill="FFFFFF" w:themeFill="background1"/>
        <w:ind w:left="720"/>
        <w:rPr>
          <w:rFonts w:ascii="Times New Roman" w:hAnsi="Times New Roman" w:cs="Times New Roman"/>
          <w:sz w:val="20"/>
          <w:szCs w:val="20"/>
        </w:rPr>
      </w:pPr>
      <w:r w:rsidRPr="003006E6">
        <w:rPr>
          <w:rFonts w:ascii="Times New Roman" w:hAnsi="Times New Roman" w:cs="Times New Roman"/>
          <w:sz w:val="20"/>
          <w:szCs w:val="20"/>
        </w:rPr>
        <w:t>Spark maintained individal partition buffers/local files for &lt;= 200 (default). If partition is more than default per node it will switch back to a single sorted file. Thus maintains a balance or control.</w:t>
      </w:r>
    </w:p>
    <w:p w:rsidR="00E54022" w:rsidRPr="00E54022" w:rsidRDefault="00E54022" w:rsidP="00E54022">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E54022">
        <w:rPr>
          <w:rFonts w:ascii="Times New Roman" w:eastAsia="Times New Roman" w:hAnsi="Times New Roman" w:cs="Times New Roman"/>
          <w:sz w:val="20"/>
          <w:szCs w:val="20"/>
        </w:rPr>
        <w:t>How to set partitioning for data in Apache Spark?</w:t>
      </w:r>
    </w:p>
    <w:p w:rsidR="00E54022" w:rsidRPr="00E54022" w:rsidRDefault="00E54022" w:rsidP="00E54022">
      <w:pPr>
        <w:pStyle w:val="NoSpacing"/>
        <w:shd w:val="clear" w:color="auto" w:fill="FFFFFF" w:themeFill="background1"/>
        <w:rPr>
          <w:rFonts w:ascii="Times New Roman" w:hAnsi="Times New Roman" w:cs="Times New Roman"/>
          <w:sz w:val="20"/>
          <w:szCs w:val="20"/>
        </w:rPr>
      </w:pPr>
    </w:p>
    <w:p w:rsidR="00E54022" w:rsidRPr="00E54022" w:rsidRDefault="00E54022" w:rsidP="00E54022">
      <w:pPr>
        <w:pStyle w:val="NoSpacing"/>
        <w:shd w:val="clear" w:color="auto" w:fill="FFFFFF" w:themeFill="background1"/>
        <w:ind w:left="720"/>
        <w:rPr>
          <w:rFonts w:ascii="Times New Roman" w:hAnsi="Times New Roman" w:cs="Times New Roman"/>
          <w:sz w:val="20"/>
          <w:szCs w:val="20"/>
        </w:rPr>
      </w:pPr>
      <w:r w:rsidRPr="00E54022">
        <w:rPr>
          <w:rFonts w:ascii="Times New Roman" w:hAnsi="Times New Roman" w:cs="Times New Roman"/>
          <w:sz w:val="20"/>
          <w:szCs w:val="20"/>
        </w:rPr>
        <w:t>RDDs can be created with specific partitioning in two ways –</w:t>
      </w:r>
    </w:p>
    <w:p w:rsidR="00E54022" w:rsidRPr="00E54022" w:rsidRDefault="00E54022" w:rsidP="00E54022">
      <w:pPr>
        <w:pStyle w:val="NoSpacing"/>
        <w:shd w:val="clear" w:color="auto" w:fill="FFFFFF" w:themeFill="background1"/>
        <w:ind w:left="720"/>
        <w:rPr>
          <w:rFonts w:ascii="Times New Roman" w:hAnsi="Times New Roman" w:cs="Times New Roman"/>
          <w:sz w:val="20"/>
          <w:szCs w:val="20"/>
        </w:rPr>
      </w:pPr>
    </w:p>
    <w:p w:rsidR="00E54022" w:rsidRPr="00E54022" w:rsidRDefault="00E54022" w:rsidP="0081453A">
      <w:pPr>
        <w:pStyle w:val="NoSpacing"/>
        <w:numPr>
          <w:ilvl w:val="0"/>
          <w:numId w:val="45"/>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Providing explicit partitioner by calling partitionBy method on an RDD,</w:t>
      </w:r>
    </w:p>
    <w:p w:rsidR="00E54022" w:rsidRPr="00C57C1B" w:rsidRDefault="00E54022" w:rsidP="00C57C1B">
      <w:pPr>
        <w:pStyle w:val="NoSpacing"/>
        <w:numPr>
          <w:ilvl w:val="0"/>
          <w:numId w:val="45"/>
        </w:numPr>
        <w:shd w:val="clear" w:color="auto" w:fill="FFFFFF" w:themeFill="background1"/>
        <w:rPr>
          <w:rFonts w:ascii="Times New Roman" w:hAnsi="Times New Roman" w:cs="Times New Roman"/>
          <w:sz w:val="20"/>
          <w:szCs w:val="20"/>
        </w:rPr>
      </w:pPr>
      <w:r w:rsidRPr="00C57C1B">
        <w:rPr>
          <w:rFonts w:ascii="Times New Roman" w:hAnsi="Times New Roman" w:cs="Times New Roman"/>
          <w:sz w:val="20"/>
          <w:szCs w:val="20"/>
        </w:rPr>
        <w:t xml:space="preserve">Applying transformations that return RDDs with specific partitioners. </w:t>
      </w:r>
      <w:r w:rsidR="00C57C1B">
        <w:rPr>
          <w:rFonts w:ascii="Times New Roman" w:hAnsi="Times New Roman" w:cs="Times New Roman"/>
          <w:sz w:val="20"/>
          <w:szCs w:val="20"/>
        </w:rPr>
        <w:t xml:space="preserve"> </w:t>
      </w:r>
      <w:r w:rsidRPr="00C57C1B">
        <w:rPr>
          <w:rFonts w:ascii="Times New Roman" w:hAnsi="Times New Roman" w:cs="Times New Roman"/>
          <w:sz w:val="20"/>
          <w:szCs w:val="20"/>
        </w:rPr>
        <w:t xml:space="preserve">Some operation on RDDs that hold to </w:t>
      </w:r>
      <w:r w:rsidR="00C57C1B">
        <w:rPr>
          <w:rFonts w:ascii="Times New Roman" w:hAnsi="Times New Roman" w:cs="Times New Roman"/>
          <w:sz w:val="20"/>
          <w:szCs w:val="20"/>
        </w:rPr>
        <w:t>and propagate a partitioner are</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Join</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LeftOuterJoin</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RightOuterJoin</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groupByKey</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reduceByKey</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foldByKey</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sort</w:t>
      </w:r>
    </w:p>
    <w:p w:rsidR="00E54022" w:rsidRP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partitionBy</w:t>
      </w:r>
    </w:p>
    <w:p w:rsidR="00E54022" w:rsidRDefault="00E54022" w:rsidP="0081453A">
      <w:pPr>
        <w:pStyle w:val="NoSpacing"/>
        <w:numPr>
          <w:ilvl w:val="0"/>
          <w:numId w:val="44"/>
        </w:numPr>
        <w:shd w:val="clear" w:color="auto" w:fill="FFFFFF" w:themeFill="background1"/>
        <w:rPr>
          <w:rFonts w:ascii="Times New Roman" w:hAnsi="Times New Roman" w:cs="Times New Roman"/>
          <w:sz w:val="20"/>
          <w:szCs w:val="20"/>
        </w:rPr>
      </w:pPr>
      <w:r w:rsidRPr="00E54022">
        <w:rPr>
          <w:rFonts w:ascii="Times New Roman" w:hAnsi="Times New Roman" w:cs="Times New Roman"/>
          <w:sz w:val="20"/>
          <w:szCs w:val="20"/>
        </w:rPr>
        <w:t>foldByKey</w:t>
      </w:r>
    </w:p>
    <w:p w:rsidR="00C33875" w:rsidRPr="00E54022" w:rsidRDefault="00C33875" w:rsidP="00C33875">
      <w:pPr>
        <w:pStyle w:val="NoSpacing"/>
        <w:shd w:val="clear" w:color="auto" w:fill="FFFFFF" w:themeFill="background1"/>
        <w:ind w:left="1440"/>
        <w:rPr>
          <w:rFonts w:ascii="Times New Roman" w:hAnsi="Times New Roman" w:cs="Times New Roman"/>
          <w:sz w:val="20"/>
          <w:szCs w:val="20"/>
        </w:rPr>
      </w:pPr>
    </w:p>
    <w:p w:rsidR="00E54022" w:rsidRPr="00E54022" w:rsidRDefault="00E54022" w:rsidP="00E54022">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E54022">
        <w:rPr>
          <w:rFonts w:ascii="Times New Roman" w:eastAsia="Times New Roman" w:hAnsi="Times New Roman" w:cs="Times New Roman"/>
          <w:sz w:val="20"/>
          <w:szCs w:val="20"/>
        </w:rPr>
        <w:lastRenderedPageBreak/>
        <w:t>How does mapWithState function work in cluster?</w:t>
      </w:r>
    </w:p>
    <w:p w:rsidR="00E54022" w:rsidRDefault="00E54022" w:rsidP="00E54022">
      <w:pPr>
        <w:pStyle w:val="NoSpacing"/>
        <w:shd w:val="clear" w:color="auto" w:fill="FFFFFF" w:themeFill="background1"/>
        <w:ind w:left="720"/>
        <w:rPr>
          <w:rFonts w:ascii="Times New Roman" w:hAnsi="Times New Roman" w:cs="Times New Roman"/>
          <w:sz w:val="20"/>
          <w:szCs w:val="20"/>
        </w:rPr>
      </w:pPr>
      <w:proofErr w:type="gramStart"/>
      <w:r w:rsidRPr="00E54022">
        <w:rPr>
          <w:rFonts w:ascii="Times New Roman" w:hAnsi="Times New Roman" w:cs="Times New Roman"/>
          <w:sz w:val="20"/>
          <w:szCs w:val="20"/>
        </w:rPr>
        <w:t>mapWithState</w:t>
      </w:r>
      <w:proofErr w:type="gramEnd"/>
      <w:r w:rsidRPr="00E54022">
        <w:rPr>
          <w:rFonts w:ascii="Times New Roman" w:hAnsi="Times New Roman" w:cs="Times New Roman"/>
          <w:sz w:val="20"/>
          <w:szCs w:val="20"/>
        </w:rPr>
        <w:t xml:space="preserve"> is a shuffle stage, that means it will cause data in your cluster to move around. Each entry (key value pair) will be shuffled to a particular Executor. Upon subsequent arrivals of that same key to whichever Executor was processing it from the input stream at the given </w:t>
      </w:r>
      <w:proofErr w:type="gramStart"/>
      <w:r w:rsidRPr="00E54022">
        <w:rPr>
          <w:rFonts w:ascii="Times New Roman" w:hAnsi="Times New Roman" w:cs="Times New Roman"/>
          <w:sz w:val="20"/>
          <w:szCs w:val="20"/>
        </w:rPr>
        <w:t>time,</w:t>
      </w:r>
      <w:proofErr w:type="gramEnd"/>
      <w:r w:rsidRPr="00E54022">
        <w:rPr>
          <w:rFonts w:ascii="Times New Roman" w:hAnsi="Times New Roman" w:cs="Times New Roman"/>
          <w:sz w:val="20"/>
          <w:szCs w:val="20"/>
        </w:rPr>
        <w:t xml:space="preserve"> it will be shuffled to the node holding the in-memory map with the state of previous messages. This is done by default via the HashPartitioner which will hash the key and then send it to the proper Executor holding the state, that's why you need to choose the key carefully.</w:t>
      </w:r>
    </w:p>
    <w:p w:rsidR="0058205D" w:rsidRDefault="0058205D" w:rsidP="00E54022">
      <w:pPr>
        <w:pStyle w:val="NoSpacing"/>
        <w:shd w:val="clear" w:color="auto" w:fill="FFFFFF" w:themeFill="background1"/>
        <w:ind w:left="720"/>
        <w:rPr>
          <w:rFonts w:ascii="Times New Roman" w:hAnsi="Times New Roman" w:cs="Times New Roman"/>
          <w:sz w:val="20"/>
          <w:szCs w:val="20"/>
        </w:rPr>
      </w:pPr>
    </w:p>
    <w:p w:rsidR="0058205D" w:rsidRPr="0058205D" w:rsidRDefault="0058205D" w:rsidP="0058205D">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58205D">
        <w:rPr>
          <w:rFonts w:ascii="Times New Roman" w:eastAsia="Times New Roman" w:hAnsi="Times New Roman" w:cs="Times New Roman"/>
          <w:sz w:val="20"/>
          <w:szCs w:val="20"/>
        </w:rPr>
        <w:t>How will you prioritize optimizations in algorithm design when designing the system?</w:t>
      </w:r>
      <w:r>
        <w:rPr>
          <w:rFonts w:ascii="Times New Roman" w:eastAsia="Times New Roman" w:hAnsi="Times New Roman" w:cs="Times New Roman"/>
          <w:sz w:val="20"/>
          <w:szCs w:val="20"/>
        </w:rPr>
        <w:t xml:space="preserve"> </w:t>
      </w:r>
      <w:hyperlink r:id="rId148" w:history="1">
        <w:r w:rsidRPr="0058205D">
          <w:rPr>
            <w:rStyle w:val="Hyperlink"/>
            <w:rFonts w:ascii="Times New Roman" w:eastAsia="Times New Roman" w:hAnsi="Times New Roman" w:cs="Times New Roman"/>
            <w:sz w:val="20"/>
            <w:szCs w:val="20"/>
          </w:rPr>
          <w:t>Ref</w:t>
        </w:r>
      </w:hyperlink>
    </w:p>
    <w:p w:rsidR="0058205D" w:rsidRDefault="0058205D" w:rsidP="0058205D">
      <w:pPr>
        <w:pStyle w:val="NormalWeb"/>
        <w:shd w:val="clear" w:color="auto" w:fill="FFFFFF"/>
        <w:spacing w:before="0" w:beforeAutospacing="0" w:after="130" w:afterAutospacing="0"/>
        <w:jc w:val="center"/>
        <w:rPr>
          <w:rFonts w:ascii="Times" w:hAnsi="Times" w:cs="Times"/>
          <w:color w:val="666666"/>
          <w:sz w:val="20"/>
          <w:szCs w:val="20"/>
        </w:rPr>
      </w:pPr>
      <w:r>
        <w:rPr>
          <w:rFonts w:ascii="Times" w:hAnsi="Times" w:cs="Times"/>
          <w:noProof/>
          <w:color w:val="666666"/>
          <w:sz w:val="20"/>
          <w:szCs w:val="20"/>
        </w:rPr>
        <w:drawing>
          <wp:inline distT="0" distB="0" distL="0" distR="0">
            <wp:extent cx="5969000" cy="2717800"/>
            <wp:effectExtent l="19050" t="0" r="0" b="0"/>
            <wp:docPr id="12" name="Picture 2" descr="http://blog.cloudera.com/wp-content/uploads/2015/08/barclay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cloudera.com/wp-content/uploads/2015/08/barclays-tab.png"/>
                    <pic:cNvPicPr>
                      <a:picLocks noChangeAspect="1" noChangeArrowheads="1"/>
                    </pic:cNvPicPr>
                  </pic:nvPicPr>
                  <pic:blipFill>
                    <a:blip r:embed="rId149" cstate="print"/>
                    <a:srcRect/>
                    <a:stretch>
                      <a:fillRect/>
                    </a:stretch>
                  </pic:blipFill>
                  <pic:spPr bwMode="auto">
                    <a:xfrm>
                      <a:off x="0" y="0"/>
                      <a:ext cx="5969000" cy="2717800"/>
                    </a:xfrm>
                    <a:prstGeom prst="rect">
                      <a:avLst/>
                    </a:prstGeom>
                    <a:noFill/>
                    <a:ln w="9525">
                      <a:noFill/>
                      <a:miter lim="800000"/>
                      <a:headEnd/>
                      <a:tailEnd/>
                    </a:ln>
                  </pic:spPr>
                </pic:pic>
              </a:graphicData>
            </a:graphic>
          </wp:inline>
        </w:drawing>
      </w:r>
    </w:p>
    <w:p w:rsidR="00353EE3" w:rsidRPr="00177CD8" w:rsidRDefault="00177CD8" w:rsidP="00177CD8">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177CD8">
        <w:rPr>
          <w:rFonts w:ascii="Times New Roman" w:eastAsia="Times New Roman" w:hAnsi="Times New Roman" w:cs="Times New Roman"/>
          <w:sz w:val="20"/>
          <w:szCs w:val="20"/>
        </w:rPr>
        <w:t>Explain How Scala and Spark fit in together?</w:t>
      </w:r>
    </w:p>
    <w:p w:rsidR="00353EE3" w:rsidRDefault="00353EE3" w:rsidP="00177CD8">
      <w:pPr>
        <w:pStyle w:val="NormalWeb"/>
        <w:shd w:val="clear" w:color="auto" w:fill="FFFFFF"/>
        <w:spacing w:before="0" w:beforeAutospacing="0" w:after="130" w:afterAutospacing="0"/>
        <w:jc w:val="center"/>
        <w:rPr>
          <w:rFonts w:ascii="Times" w:hAnsi="Times" w:cs="Times"/>
          <w:color w:val="666666"/>
          <w:sz w:val="20"/>
          <w:szCs w:val="20"/>
        </w:rPr>
      </w:pPr>
      <w:r>
        <w:rPr>
          <w:rFonts w:ascii="Times" w:hAnsi="Times" w:cs="Times"/>
          <w:noProof/>
          <w:color w:val="666666"/>
          <w:sz w:val="20"/>
          <w:szCs w:val="20"/>
        </w:rPr>
        <w:drawing>
          <wp:inline distT="0" distB="0" distL="0" distR="0">
            <wp:extent cx="5219700" cy="3285066"/>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srcRect/>
                    <a:stretch>
                      <a:fillRect/>
                    </a:stretch>
                  </pic:blipFill>
                  <pic:spPr bwMode="auto">
                    <a:xfrm>
                      <a:off x="0" y="0"/>
                      <a:ext cx="5222252" cy="3286672"/>
                    </a:xfrm>
                    <a:prstGeom prst="rect">
                      <a:avLst/>
                    </a:prstGeom>
                    <a:noFill/>
                    <a:ln w="9525">
                      <a:noFill/>
                      <a:miter lim="800000"/>
                      <a:headEnd/>
                      <a:tailEnd/>
                    </a:ln>
                  </pic:spPr>
                </pic:pic>
              </a:graphicData>
            </a:graphic>
          </wp:inline>
        </w:drawing>
      </w:r>
    </w:p>
    <w:p w:rsidR="00324EE4" w:rsidRDefault="00324EE4" w:rsidP="00177CD8">
      <w:pPr>
        <w:pStyle w:val="NormalWeb"/>
        <w:shd w:val="clear" w:color="auto" w:fill="FFFFFF"/>
        <w:spacing w:before="0" w:beforeAutospacing="0" w:after="130" w:afterAutospacing="0"/>
        <w:jc w:val="center"/>
        <w:rPr>
          <w:rFonts w:ascii="Times" w:hAnsi="Times" w:cs="Times"/>
          <w:color w:val="666666"/>
          <w:sz w:val="20"/>
          <w:szCs w:val="20"/>
        </w:rPr>
      </w:pPr>
    </w:p>
    <w:p w:rsidR="00324EE4" w:rsidRPr="00324EE4" w:rsidRDefault="00324EE4" w:rsidP="00324EE4">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324EE4">
        <w:rPr>
          <w:rFonts w:ascii="Times New Roman" w:eastAsia="Times New Roman" w:hAnsi="Times New Roman" w:cs="Times New Roman"/>
          <w:sz w:val="20"/>
          <w:szCs w:val="20"/>
        </w:rPr>
        <w:lastRenderedPageBreak/>
        <w:t>Explain why Scala is picked to build S</w:t>
      </w:r>
      <w:r>
        <w:rPr>
          <w:rFonts w:ascii="Times New Roman" w:eastAsia="Times New Roman" w:hAnsi="Times New Roman" w:cs="Times New Roman"/>
          <w:sz w:val="20"/>
          <w:szCs w:val="20"/>
        </w:rPr>
        <w:t>park</w:t>
      </w:r>
      <w:r w:rsidRPr="00324EE4">
        <w:rPr>
          <w:rFonts w:ascii="Times New Roman" w:eastAsia="Times New Roman" w:hAnsi="Times New Roman" w:cs="Times New Roman"/>
          <w:sz w:val="20"/>
          <w:szCs w:val="20"/>
        </w:rPr>
        <w:t xml:space="preserve"> compared to other functional Programming languages</w:t>
      </w:r>
      <w:r>
        <w:rPr>
          <w:rFonts w:ascii="Times New Roman" w:eastAsia="Times New Roman" w:hAnsi="Times New Roman" w:cs="Times New Roman"/>
          <w:sz w:val="20"/>
          <w:szCs w:val="20"/>
        </w:rPr>
        <w:t xml:space="preserve">? </w:t>
      </w:r>
      <w:hyperlink r:id="rId151" w:history="1">
        <w:r w:rsidRPr="0058205D">
          <w:rPr>
            <w:rStyle w:val="Hyperlink"/>
            <w:rFonts w:ascii="Times New Roman" w:eastAsia="Times New Roman" w:hAnsi="Times New Roman" w:cs="Times New Roman"/>
            <w:sz w:val="20"/>
            <w:szCs w:val="20"/>
          </w:rPr>
          <w:t>Ref</w:t>
        </w:r>
      </w:hyperlink>
    </w:p>
    <w:p w:rsidR="00324EE4" w:rsidRDefault="00324EE4" w:rsidP="00324EE4">
      <w:pPr>
        <w:pStyle w:val="NormalWeb"/>
        <w:shd w:val="clear" w:color="auto" w:fill="FFFFFF"/>
        <w:spacing w:before="0" w:beforeAutospacing="0" w:after="130" w:afterAutospacing="0"/>
        <w:jc w:val="center"/>
        <w:rPr>
          <w:rFonts w:ascii="Times" w:hAnsi="Times" w:cs="Times"/>
          <w:color w:val="666666"/>
          <w:sz w:val="20"/>
          <w:szCs w:val="20"/>
        </w:rPr>
      </w:pPr>
      <w:r>
        <w:rPr>
          <w:rFonts w:ascii="Times" w:hAnsi="Times" w:cs="Times"/>
          <w:color w:val="666666"/>
          <w:sz w:val="20"/>
          <w:szCs w:val="20"/>
        </w:rPr>
        <w:br/>
      </w:r>
      <w:r>
        <w:rPr>
          <w:rFonts w:ascii="Times" w:hAnsi="Times" w:cs="Times"/>
          <w:noProof/>
          <w:color w:val="666666"/>
          <w:sz w:val="20"/>
          <w:szCs w:val="20"/>
        </w:rPr>
        <w:drawing>
          <wp:inline distT="0" distB="0" distL="0" distR="0">
            <wp:extent cx="5778615" cy="3474720"/>
            <wp:effectExtent l="19050" t="0" r="0" b="0"/>
            <wp:docPr id="44" name="Picture 7" descr="http://blog.cloudera.com/wp-content/uploads/2015/08/barclay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log.cloudera.com/wp-content/uploads/2015/08/barclays-f1.png"/>
                    <pic:cNvPicPr>
                      <a:picLocks noChangeAspect="1" noChangeArrowheads="1"/>
                    </pic:cNvPicPr>
                  </pic:nvPicPr>
                  <pic:blipFill>
                    <a:blip r:embed="rId152" cstate="print"/>
                    <a:srcRect/>
                    <a:stretch>
                      <a:fillRect/>
                    </a:stretch>
                  </pic:blipFill>
                  <pic:spPr bwMode="auto">
                    <a:xfrm>
                      <a:off x="0" y="0"/>
                      <a:ext cx="5793517" cy="3483681"/>
                    </a:xfrm>
                    <a:prstGeom prst="rect">
                      <a:avLst/>
                    </a:prstGeom>
                    <a:noFill/>
                    <a:ln w="9525">
                      <a:noFill/>
                      <a:miter lim="800000"/>
                      <a:headEnd/>
                      <a:tailEnd/>
                    </a:ln>
                  </pic:spPr>
                </pic:pic>
              </a:graphicData>
            </a:graphic>
          </wp:inline>
        </w:drawing>
      </w:r>
    </w:p>
    <w:p w:rsidR="00324EE4" w:rsidRPr="00324EE4" w:rsidRDefault="00324EE4" w:rsidP="00324EE4">
      <w:pPr>
        <w:pStyle w:val="NoSpacing"/>
        <w:shd w:val="clear" w:color="auto" w:fill="FFFFFF" w:themeFill="background1"/>
        <w:ind w:left="720"/>
        <w:rPr>
          <w:rFonts w:ascii="Times New Roman" w:hAnsi="Times New Roman" w:cs="Times New Roman"/>
          <w:sz w:val="20"/>
          <w:szCs w:val="20"/>
        </w:rPr>
      </w:pPr>
      <w:r w:rsidRPr="00324EE4">
        <w:rPr>
          <w:rFonts w:ascii="Times New Roman" w:hAnsi="Times New Roman" w:cs="Times New Roman"/>
          <w:sz w:val="20"/>
          <w:szCs w:val="20"/>
        </w:rPr>
        <w:t xml:space="preserve">The absence of “state” and “mutation” in Scala makes reasoning about the evaluation of expressions, especially in parallel systems, much easier than imperative languages like Java or Python. This characteristic is essential for harnessing modern hardware that has more cores, more nodes, and more RAM, rather than faster clock speeds. Moore’s Law is </w:t>
      </w:r>
      <w:proofErr w:type="gramStart"/>
      <w:r w:rsidRPr="00324EE4">
        <w:rPr>
          <w:rFonts w:ascii="Times New Roman" w:hAnsi="Times New Roman" w:cs="Times New Roman"/>
          <w:sz w:val="20"/>
          <w:szCs w:val="20"/>
        </w:rPr>
        <w:t>dead,</w:t>
      </w:r>
      <w:proofErr w:type="gramEnd"/>
      <w:r w:rsidRPr="00324EE4">
        <w:rPr>
          <w:rFonts w:ascii="Times New Roman" w:hAnsi="Times New Roman" w:cs="Times New Roman"/>
        </w:rPr>
        <w:t> </w:t>
      </w:r>
      <w:hyperlink r:id="rId153" w:history="1">
        <w:r w:rsidRPr="00324EE4">
          <w:rPr>
            <w:rFonts w:ascii="Times New Roman" w:hAnsi="Times New Roman" w:cs="Times New Roman"/>
            <w:sz w:val="20"/>
            <w:szCs w:val="20"/>
          </w:rPr>
          <w:t>it’s time to get functional</w:t>
        </w:r>
      </w:hyperlink>
      <w:r w:rsidRPr="00324EE4">
        <w:rPr>
          <w:rFonts w:ascii="Times New Roman" w:hAnsi="Times New Roman" w:cs="Times New Roman"/>
          <w:sz w:val="20"/>
          <w:szCs w:val="20"/>
        </w:rPr>
        <w:t>!</w:t>
      </w:r>
    </w:p>
    <w:p w:rsidR="00324EE4" w:rsidRPr="00324EE4" w:rsidRDefault="00324EE4" w:rsidP="00324EE4">
      <w:pPr>
        <w:pStyle w:val="NoSpacing"/>
        <w:shd w:val="clear" w:color="auto" w:fill="FFFFFF" w:themeFill="background1"/>
        <w:ind w:left="720"/>
        <w:rPr>
          <w:rFonts w:ascii="Times New Roman" w:hAnsi="Times New Roman" w:cs="Times New Roman"/>
          <w:sz w:val="20"/>
          <w:szCs w:val="20"/>
        </w:rPr>
      </w:pPr>
      <w:r w:rsidRPr="00324EE4">
        <w:rPr>
          <w:rFonts w:ascii="Times New Roman" w:hAnsi="Times New Roman" w:cs="Times New Roman"/>
          <w:sz w:val="20"/>
          <w:szCs w:val="20"/>
        </w:rPr>
        <w:t xml:space="preserve">Adding syntactic sugar to easily do lambda expressions is not sufficient to make a language functional, this is just the start. Functional languages provide many other features and tools that encourage coders to make an entire paradigm shift to a more mathematical way of thinking. </w:t>
      </w:r>
    </w:p>
    <w:p w:rsidR="00324EE4" w:rsidRPr="00324EE4" w:rsidRDefault="00324EE4" w:rsidP="00324EE4">
      <w:pPr>
        <w:pStyle w:val="NoSpacing"/>
        <w:shd w:val="clear" w:color="auto" w:fill="FFFFFF" w:themeFill="background1"/>
        <w:ind w:left="720"/>
        <w:rPr>
          <w:rFonts w:ascii="Times New Roman" w:hAnsi="Times New Roman" w:cs="Times New Roman"/>
          <w:sz w:val="20"/>
          <w:szCs w:val="20"/>
        </w:rPr>
      </w:pPr>
      <w:r w:rsidRPr="00324EE4">
        <w:rPr>
          <w:rFonts w:ascii="Times New Roman" w:hAnsi="Times New Roman" w:cs="Times New Roman"/>
          <w:sz w:val="20"/>
          <w:szCs w:val="20"/>
        </w:rPr>
        <w:t>By narrowing the focus to only a small number of compose-able abstract concepts, such as sets, sequences, numbers, functions, function composition, and abstract algebra, functional programming achieves significant expressive power. For example, machine-learning algorithms can take hundreds of lines of imperative code to implement yet they can be defined in just a handful of equations.</w:t>
      </w:r>
    </w:p>
    <w:p w:rsidR="003A1C2C" w:rsidRDefault="00324EE4" w:rsidP="00324EE4">
      <w:pPr>
        <w:pStyle w:val="NoSpacing"/>
        <w:shd w:val="clear" w:color="auto" w:fill="FFFFFF" w:themeFill="background1"/>
        <w:ind w:left="720"/>
        <w:rPr>
          <w:rFonts w:ascii="Times New Roman" w:hAnsi="Times New Roman" w:cs="Times New Roman"/>
          <w:sz w:val="20"/>
          <w:szCs w:val="20"/>
        </w:rPr>
      </w:pPr>
      <w:r w:rsidRPr="00324EE4">
        <w:rPr>
          <w:rFonts w:ascii="Times New Roman" w:hAnsi="Times New Roman" w:cs="Times New Roman"/>
          <w:sz w:val="20"/>
          <w:szCs w:val="20"/>
        </w:rPr>
        <w:t>By taking less time typing, a functional programmer can spend more time thinking—which is perhaps why the shift to Scala has gained a reputation for being difficult. Moreover, since there is less code to go wrong and the compiler can check each keystroke, bugs are reduced to the point where “debugging” (running code and inspecting its state to know what it does) is a practice that needs to be unlearned.</w:t>
      </w:r>
    </w:p>
    <w:p w:rsidR="003A1C2C" w:rsidRPr="003A1C2C" w:rsidRDefault="003A1C2C" w:rsidP="003A1C2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3A1C2C">
        <w:rPr>
          <w:rFonts w:ascii="Times New Roman" w:eastAsia="Times New Roman" w:hAnsi="Times New Roman" w:cs="Times New Roman"/>
          <w:sz w:val="20"/>
          <w:szCs w:val="20"/>
        </w:rPr>
        <w:t>Explain how efficiently data types should be used in spark?</w:t>
      </w:r>
    </w:p>
    <w:p w:rsidR="003A1C2C" w:rsidRPr="003A1C2C" w:rsidRDefault="003A1C2C" w:rsidP="003A1C2C">
      <w:pPr>
        <w:pStyle w:val="NoSpacing"/>
        <w:shd w:val="clear" w:color="auto" w:fill="FFFFFF" w:themeFill="background1"/>
        <w:ind w:left="720"/>
        <w:rPr>
          <w:rFonts w:ascii="Times New Roman" w:hAnsi="Times New Roman" w:cs="Times New Roman"/>
          <w:sz w:val="20"/>
          <w:szCs w:val="20"/>
        </w:rPr>
      </w:pPr>
      <w:r w:rsidRPr="003A1C2C">
        <w:rPr>
          <w:rFonts w:ascii="Times New Roman" w:hAnsi="Times New Roman" w:cs="Times New Roman"/>
          <w:i/>
          <w:iCs/>
        </w:rPr>
        <w:t>Premature optimization is the root of all evil.</w:t>
      </w:r>
      <w:r w:rsidRPr="003A1C2C">
        <w:rPr>
          <w:rFonts w:ascii="Times New Roman" w:hAnsi="Times New Roman" w:cs="Times New Roman"/>
        </w:rPr>
        <w:t> </w:t>
      </w:r>
      <w:r w:rsidRPr="003A1C2C">
        <w:rPr>
          <w:rFonts w:ascii="Times New Roman" w:hAnsi="Times New Roman" w:cs="Times New Roman"/>
          <w:sz w:val="20"/>
          <w:szCs w:val="20"/>
        </w:rPr>
        <w:t>– Donald Knuth</w:t>
      </w:r>
    </w:p>
    <w:p w:rsidR="003A1C2C" w:rsidRPr="003A1C2C" w:rsidRDefault="003A1C2C" w:rsidP="003A1C2C">
      <w:pPr>
        <w:pStyle w:val="NoSpacing"/>
        <w:shd w:val="clear" w:color="auto" w:fill="FFFFFF" w:themeFill="background1"/>
        <w:ind w:left="720"/>
        <w:rPr>
          <w:rFonts w:ascii="Times New Roman" w:hAnsi="Times New Roman" w:cs="Times New Roman"/>
          <w:sz w:val="20"/>
          <w:szCs w:val="20"/>
        </w:rPr>
      </w:pPr>
      <w:r w:rsidRPr="003A1C2C">
        <w:rPr>
          <w:rFonts w:ascii="Times New Roman" w:hAnsi="Times New Roman" w:cs="Times New Roman"/>
          <w:sz w:val="20"/>
          <w:szCs w:val="20"/>
        </w:rPr>
        <w:t>For big data, this statement is wrong. Knuth’s argument </w:t>
      </w:r>
      <w:r w:rsidRPr="003A1C2C">
        <w:rPr>
          <w:rFonts w:ascii="Times New Roman" w:hAnsi="Times New Roman" w:cs="Times New Roman"/>
          <w:i/>
          <w:iCs/>
        </w:rPr>
        <w:t>against</w:t>
      </w:r>
      <w:r w:rsidRPr="003A1C2C">
        <w:rPr>
          <w:rFonts w:ascii="Times New Roman" w:hAnsi="Times New Roman" w:cs="Times New Roman"/>
          <w:sz w:val="20"/>
          <w:szCs w:val="20"/>
        </w:rPr>
        <w:t> premature optimization is that it usually makes program logic harder to debug. But given that functional programming virtually eliminates bugs, the main residual source of bugs in big data code is caused by resource issues. But identifying resource issues is hard because Spark’s powerful functional pipelining of stages means that if your code doesn’t work, it’s hard to tell </w:t>
      </w:r>
      <w:r w:rsidRPr="003A1C2C">
        <w:rPr>
          <w:rFonts w:ascii="Times New Roman" w:hAnsi="Times New Roman" w:cs="Times New Roman"/>
          <w:i/>
          <w:iCs/>
        </w:rPr>
        <w:t>which</w:t>
      </w:r>
      <w:r w:rsidRPr="003A1C2C">
        <w:rPr>
          <w:rFonts w:ascii="Times New Roman" w:hAnsi="Times New Roman" w:cs="Times New Roman"/>
          <w:sz w:val="20"/>
          <w:szCs w:val="20"/>
        </w:rPr>
        <w:t> part of the code is to blame. So optimizing simple things like data types from the start quickly pays off.</w:t>
      </w:r>
    </w:p>
    <w:p w:rsidR="003A1C2C" w:rsidRPr="003A1C2C" w:rsidRDefault="003A1C2C" w:rsidP="003A1C2C">
      <w:pPr>
        <w:pStyle w:val="NoSpacing"/>
        <w:shd w:val="clear" w:color="auto" w:fill="FFFFFF" w:themeFill="background1"/>
        <w:ind w:left="720"/>
        <w:rPr>
          <w:rFonts w:ascii="Times New Roman" w:hAnsi="Times New Roman" w:cs="Times New Roman"/>
          <w:sz w:val="20"/>
          <w:szCs w:val="20"/>
        </w:rPr>
      </w:pPr>
      <w:r w:rsidRPr="003A1C2C">
        <w:rPr>
          <w:rFonts w:ascii="Times New Roman" w:hAnsi="Times New Roman" w:cs="Times New Roman"/>
          <w:sz w:val="20"/>
          <w:szCs w:val="20"/>
        </w:rPr>
        <w:t>Try to pack as much data as possible into</w:t>
      </w:r>
      <w:r w:rsidRPr="003A1C2C">
        <w:rPr>
          <w:rFonts w:ascii="Times New Roman" w:hAnsi="Times New Roman" w:cs="Times New Roman"/>
        </w:rPr>
        <w:t> </w:t>
      </w:r>
      <w:hyperlink r:id="rId154" w:history="1">
        <w:r w:rsidRPr="003A1C2C">
          <w:rPr>
            <w:rFonts w:ascii="Times New Roman" w:hAnsi="Times New Roman" w:cs="Times New Roman"/>
          </w:rPr>
          <w:t>as few bytes as possible</w:t>
        </w:r>
      </w:hyperlink>
      <w:r w:rsidRPr="003A1C2C">
        <w:rPr>
          <w:rFonts w:ascii="Times New Roman" w:hAnsi="Times New Roman" w:cs="Times New Roman"/>
          <w:sz w:val="20"/>
          <w:szCs w:val="20"/>
        </w:rPr>
        <w:t xml:space="preserve">. Avoid Strings, index them. </w:t>
      </w:r>
      <w:proofErr w:type="gramStart"/>
      <w:r w:rsidRPr="003A1C2C">
        <w:rPr>
          <w:rFonts w:ascii="Times New Roman" w:hAnsi="Times New Roman" w:cs="Times New Roman"/>
          <w:sz w:val="20"/>
          <w:szCs w:val="20"/>
        </w:rPr>
        <w:t>Pack “192.168.0.1” into an Integer.</w:t>
      </w:r>
      <w:proofErr w:type="gramEnd"/>
      <w:r w:rsidRPr="003A1C2C">
        <w:rPr>
          <w:rFonts w:ascii="Times New Roman" w:hAnsi="Times New Roman" w:cs="Times New Roman"/>
          <w:sz w:val="20"/>
          <w:szCs w:val="20"/>
        </w:rPr>
        <w:t xml:space="preserve"> Use domain-specific knowledge. (For example, we knew the range of values for six Integers in a case class was limited, so we packed them all into a Long!) Indexing can add some time to your job, but with Spark’s</w:t>
      </w:r>
      <w:r w:rsidRPr="003A1C2C">
        <w:rPr>
          <w:rFonts w:ascii="Times New Roman" w:hAnsi="Times New Roman" w:cs="Times New Roman"/>
        </w:rPr>
        <w:t> </w:t>
      </w:r>
      <w:r w:rsidRPr="003A1C2C">
        <w:rPr>
          <w:rFonts w:ascii="Times New Roman" w:hAnsi="Times New Roman" w:cs="Times New Roman"/>
          <w:sz w:val="20"/>
          <w:szCs w:val="20"/>
        </w:rPr>
        <w:t xml:space="preserve">zipWithIndex, it shouldn’t take much effort to code. In fact, we crush many of our datasets into HashMaps, which we can then broadcast over the cluster, eliminating joins and giving us great flexibility in our algorithm design. All these steps in the job contribute a </w:t>
      </w:r>
      <w:r w:rsidRPr="003A1C2C">
        <w:rPr>
          <w:rFonts w:ascii="Times New Roman" w:hAnsi="Times New Roman" w:cs="Times New Roman"/>
          <w:sz w:val="20"/>
          <w:szCs w:val="20"/>
        </w:rPr>
        <w:lastRenderedPageBreak/>
        <w:t>“constant” time cost, which means that as the data scales, and in our case the number of queries scales, these constant time jobs of packing, indexing, caching, and broadcasting virtually don’t change.</w:t>
      </w:r>
    </w:p>
    <w:p w:rsidR="003A1C2C" w:rsidRPr="003A1C2C" w:rsidRDefault="003A1C2C" w:rsidP="003A1C2C">
      <w:pPr>
        <w:pStyle w:val="NoSpacing"/>
        <w:shd w:val="clear" w:color="auto" w:fill="FFFFFF" w:themeFill="background1"/>
        <w:ind w:left="720"/>
        <w:rPr>
          <w:rFonts w:ascii="Times New Roman" w:hAnsi="Times New Roman" w:cs="Times New Roman"/>
          <w:sz w:val="20"/>
          <w:szCs w:val="20"/>
        </w:rPr>
      </w:pPr>
      <w:r w:rsidRPr="003A1C2C">
        <w:rPr>
          <w:rFonts w:ascii="Times New Roman" w:hAnsi="Times New Roman" w:cs="Times New Roman"/>
          <w:sz w:val="20"/>
          <w:szCs w:val="20"/>
        </w:rPr>
        <w:t>More code means more tests. We used ScalaCheck’s powerful property based testing (PBT) DSL to write an exhaustive test suite. In PBT we define properties, not cases. (We just tell the framework that our data packing and unpacking functions need to compose to produce the identity function. ScalaCheck does the work of finding edge cases, counter examples, off-by-one errors, and so on.) As discussed previously, this framework also gives us the required confidence regarding near-absolute correctness.</w:t>
      </w:r>
    </w:p>
    <w:p w:rsidR="0058205D" w:rsidRDefault="0058205D" w:rsidP="00E54022">
      <w:pPr>
        <w:pStyle w:val="NoSpacing"/>
        <w:shd w:val="clear" w:color="auto" w:fill="FFFFFF" w:themeFill="background1"/>
        <w:ind w:left="720"/>
        <w:rPr>
          <w:rFonts w:ascii="Times New Roman" w:hAnsi="Times New Roman" w:cs="Times New Roman"/>
          <w:sz w:val="20"/>
          <w:szCs w:val="20"/>
        </w:rPr>
      </w:pPr>
    </w:p>
    <w:p w:rsidR="00EB5BEC" w:rsidRPr="00EB5BEC" w:rsidRDefault="00EB5BEC" w:rsidP="00EB5BEC">
      <w:pPr>
        <w:pStyle w:val="Heading1"/>
        <w:widowControl/>
        <w:numPr>
          <w:ilvl w:val="0"/>
          <w:numId w:val="12"/>
        </w:numPr>
        <w:tabs>
          <w:tab w:val="clear" w:pos="720"/>
        </w:tabs>
        <w:spacing w:line="240" w:lineRule="auto"/>
        <w:ind w:hanging="432"/>
        <w:contextualSpacing/>
        <w:rPr>
          <w:rFonts w:ascii="Times New Roman" w:eastAsia="Times New Roman" w:hAnsi="Times New Roman" w:cs="Times New Roman"/>
          <w:sz w:val="20"/>
          <w:szCs w:val="20"/>
        </w:rPr>
      </w:pPr>
      <w:r w:rsidRPr="00EB5BEC">
        <w:rPr>
          <w:rFonts w:ascii="Times New Roman" w:eastAsia="Times New Roman" w:hAnsi="Times New Roman" w:cs="Times New Roman"/>
          <w:sz w:val="20"/>
          <w:szCs w:val="20"/>
        </w:rPr>
        <w:t>How can we debug query execution?</w:t>
      </w:r>
    </w:p>
    <w:p w:rsidR="00EB5BEC" w:rsidRPr="008F6D71" w:rsidRDefault="00EB5BEC" w:rsidP="00E54022">
      <w:pPr>
        <w:pStyle w:val="NoSpacing"/>
        <w:shd w:val="clear" w:color="auto" w:fill="FFFFFF" w:themeFill="background1"/>
        <w:ind w:left="720"/>
        <w:rPr>
          <w:rFonts w:ascii="Times New Roman" w:hAnsi="Times New Roman" w:cs="Times New Roman"/>
          <w:sz w:val="20"/>
          <w:szCs w:val="20"/>
        </w:rPr>
      </w:pPr>
      <w:r>
        <w:rPr>
          <w:rFonts w:ascii="Times New Roman" w:hAnsi="Times New Roman" w:cs="Times New Roman"/>
          <w:sz w:val="20"/>
          <w:szCs w:val="20"/>
        </w:rPr>
        <w:t xml:space="preserve">Use </w:t>
      </w:r>
      <w:r w:rsidRPr="00EB5BEC">
        <w:rPr>
          <w:rFonts w:ascii="Times New Roman" w:hAnsi="Times New Roman" w:cs="Times New Roman"/>
          <w:sz w:val="20"/>
          <w:szCs w:val="20"/>
        </w:rPr>
        <w:t xml:space="preserve">package org.apache.spark.sql.execution.debug </w:t>
      </w:r>
      <w:r>
        <w:rPr>
          <w:rFonts w:ascii="Times New Roman" w:hAnsi="Times New Roman" w:cs="Times New Roman"/>
          <w:sz w:val="20"/>
          <w:szCs w:val="20"/>
        </w:rPr>
        <w:t>which</w:t>
      </w:r>
      <w:r w:rsidRPr="00EB5BEC">
        <w:rPr>
          <w:rFonts w:ascii="Times New Roman" w:hAnsi="Times New Roman" w:cs="Times New Roman"/>
          <w:sz w:val="20"/>
          <w:szCs w:val="20"/>
        </w:rPr>
        <w:t xml:space="preserve"> </w:t>
      </w:r>
      <w:proofErr w:type="gramStart"/>
      <w:r w:rsidRPr="00EB5BEC">
        <w:rPr>
          <w:rFonts w:ascii="Times New Roman" w:hAnsi="Times New Roman" w:cs="Times New Roman"/>
          <w:sz w:val="20"/>
          <w:szCs w:val="20"/>
        </w:rPr>
        <w:t>work</w:t>
      </w:r>
      <w:proofErr w:type="gramEnd"/>
      <w:r w:rsidRPr="00EB5BEC">
        <w:rPr>
          <w:rFonts w:ascii="Times New Roman" w:hAnsi="Times New Roman" w:cs="Times New Roman"/>
          <w:sz w:val="20"/>
          <w:szCs w:val="20"/>
        </w:rPr>
        <w:t xml:space="preserve"> on your Datasets and Spark</w:t>
      </w:r>
      <w:r>
        <w:rPr>
          <w:rFonts w:ascii="Times New Roman" w:hAnsi="Times New Roman" w:cs="Times New Roman"/>
          <w:sz w:val="20"/>
          <w:szCs w:val="20"/>
        </w:rPr>
        <w:t xml:space="preserve"> </w:t>
      </w:r>
      <w:r w:rsidRPr="00EB5BEC">
        <w:rPr>
          <w:rFonts w:ascii="Times New Roman" w:hAnsi="Times New Roman" w:cs="Times New Roman"/>
          <w:sz w:val="20"/>
          <w:szCs w:val="20"/>
        </w:rPr>
        <w:t>Session</w:t>
      </w:r>
      <w:r>
        <w:rPr>
          <w:rFonts w:ascii="Times New Roman" w:hAnsi="Times New Roman" w:cs="Times New Roman"/>
          <w:sz w:val="20"/>
          <w:szCs w:val="20"/>
        </w:rPr>
        <w:t xml:space="preserve">. Now use method </w:t>
      </w:r>
      <w:proofErr w:type="gramStart"/>
      <w:r w:rsidRPr="00EB5BEC">
        <w:rPr>
          <w:rFonts w:ascii="Times New Roman" w:hAnsi="Times New Roman" w:cs="Times New Roman"/>
          <w:sz w:val="20"/>
          <w:szCs w:val="20"/>
        </w:rPr>
        <w:t>debug(</w:t>
      </w:r>
      <w:proofErr w:type="gramEnd"/>
      <w:r w:rsidRPr="00EB5BEC">
        <w:rPr>
          <w:rFonts w:ascii="Times New Roman" w:hAnsi="Times New Roman" w:cs="Times New Roman"/>
          <w:sz w:val="20"/>
          <w:szCs w:val="20"/>
        </w:rPr>
        <w:t>) or debugCodegen() depending on where you want to debug</w:t>
      </w:r>
      <w:r>
        <w:rPr>
          <w:rFonts w:ascii="Times New Roman" w:hAnsi="Times New Roman" w:cs="Times New Roman"/>
          <w:sz w:val="20"/>
          <w:szCs w:val="20"/>
        </w:rPr>
        <w:t>.</w:t>
      </w:r>
    </w:p>
    <w:sectPr w:rsidR="00EB5BEC" w:rsidRPr="008F6D71" w:rsidSect="00840E76">
      <w:footerReference w:type="default" r:id="rId155"/>
      <w:pgSz w:w="12240" w:h="15840"/>
      <w:pgMar w:top="720" w:right="720" w:bottom="720" w:left="720" w:header="720" w:footer="720" w:gutter="0"/>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3C15" w:rsidRDefault="00BF3C15" w:rsidP="000368C2">
      <w:pPr>
        <w:spacing w:after="0" w:line="240" w:lineRule="auto"/>
      </w:pPr>
      <w:r>
        <w:separator/>
      </w:r>
    </w:p>
  </w:endnote>
  <w:endnote w:type="continuationSeparator" w:id="0">
    <w:p w:rsidR="00BF3C15" w:rsidRDefault="00BF3C15" w:rsidP="000368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957"/>
      <w:gridCol w:w="1102"/>
      <w:gridCol w:w="4957"/>
    </w:tblGrid>
    <w:tr w:rsidR="003157AC">
      <w:trPr>
        <w:trHeight w:val="151"/>
      </w:trPr>
      <w:tc>
        <w:tcPr>
          <w:tcW w:w="2250" w:type="pct"/>
          <w:tcBorders>
            <w:bottom w:val="single" w:sz="4" w:space="0" w:color="4F81BD" w:themeColor="accent1"/>
          </w:tcBorders>
        </w:tcPr>
        <w:p w:rsidR="003157AC" w:rsidRDefault="003157AC">
          <w:pPr>
            <w:pStyle w:val="Header"/>
            <w:rPr>
              <w:rFonts w:asciiTheme="majorHAnsi" w:eastAsiaTheme="majorEastAsia" w:hAnsiTheme="majorHAnsi" w:cstheme="majorBidi"/>
              <w:b/>
              <w:bCs/>
            </w:rPr>
          </w:pPr>
        </w:p>
      </w:tc>
      <w:tc>
        <w:tcPr>
          <w:tcW w:w="500" w:type="pct"/>
          <w:vMerge w:val="restart"/>
          <w:noWrap/>
          <w:vAlign w:val="center"/>
        </w:tcPr>
        <w:p w:rsidR="003157AC" w:rsidRPr="00F91676" w:rsidRDefault="003157AC">
          <w:pPr>
            <w:pStyle w:val="NoSpacing"/>
            <w:rPr>
              <w:rFonts w:ascii="Times New Roman" w:hAnsi="Times New Roman" w:cs="Times New Roman"/>
              <w:sz w:val="16"/>
              <w:szCs w:val="16"/>
            </w:rPr>
          </w:pPr>
        </w:p>
      </w:tc>
      <w:tc>
        <w:tcPr>
          <w:tcW w:w="2250" w:type="pct"/>
          <w:tcBorders>
            <w:bottom w:val="single" w:sz="4" w:space="0" w:color="4F81BD" w:themeColor="accent1"/>
          </w:tcBorders>
        </w:tcPr>
        <w:p w:rsidR="003157AC" w:rsidRDefault="003157AC">
          <w:pPr>
            <w:pStyle w:val="Header"/>
            <w:rPr>
              <w:rFonts w:asciiTheme="majorHAnsi" w:eastAsiaTheme="majorEastAsia" w:hAnsiTheme="majorHAnsi" w:cstheme="majorBidi"/>
              <w:b/>
              <w:bCs/>
            </w:rPr>
          </w:pPr>
        </w:p>
      </w:tc>
    </w:tr>
    <w:tr w:rsidR="003157AC">
      <w:trPr>
        <w:trHeight w:val="150"/>
      </w:trPr>
      <w:tc>
        <w:tcPr>
          <w:tcW w:w="2250" w:type="pct"/>
          <w:tcBorders>
            <w:top w:val="single" w:sz="4" w:space="0" w:color="4F81BD" w:themeColor="accent1"/>
          </w:tcBorders>
        </w:tcPr>
        <w:p w:rsidR="003157AC" w:rsidRDefault="003157AC">
          <w:pPr>
            <w:pStyle w:val="Header"/>
            <w:rPr>
              <w:rFonts w:asciiTheme="majorHAnsi" w:eastAsiaTheme="majorEastAsia" w:hAnsiTheme="majorHAnsi" w:cstheme="majorBidi"/>
              <w:b/>
              <w:bCs/>
            </w:rPr>
          </w:pPr>
        </w:p>
      </w:tc>
      <w:tc>
        <w:tcPr>
          <w:tcW w:w="500" w:type="pct"/>
          <w:vMerge/>
        </w:tcPr>
        <w:p w:rsidR="003157AC" w:rsidRDefault="003157A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3157AC" w:rsidRDefault="003157AC">
          <w:pPr>
            <w:pStyle w:val="Header"/>
            <w:rPr>
              <w:rFonts w:asciiTheme="majorHAnsi" w:eastAsiaTheme="majorEastAsia" w:hAnsiTheme="majorHAnsi" w:cstheme="majorBidi"/>
              <w:b/>
              <w:bCs/>
            </w:rPr>
          </w:pPr>
        </w:p>
      </w:tc>
    </w:tr>
  </w:tbl>
  <w:p w:rsidR="003157AC" w:rsidRDefault="003157A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01860"/>
      <w:docPartObj>
        <w:docPartGallery w:val="Page Numbers (Bottom of Page)"/>
        <w:docPartUnique/>
      </w:docPartObj>
    </w:sdtPr>
    <w:sdtContent>
      <w:sdt>
        <w:sdtPr>
          <w:id w:val="565050477"/>
          <w:docPartObj>
            <w:docPartGallery w:val="Page Numbers (Top of Page)"/>
            <w:docPartUnique/>
          </w:docPartObj>
        </w:sdtPr>
        <w:sdtContent>
          <w:p w:rsidR="003157AC" w:rsidRDefault="003157AC" w:rsidP="00186621">
            <w:pPr>
              <w:pStyle w:val="Footer"/>
              <w:pBdr>
                <w:top w:val="single" w:sz="4" w:space="1" w:color="auto"/>
              </w:pBdr>
              <w:jc w:val="center"/>
            </w:pPr>
            <w:r w:rsidRPr="00840E76">
              <w:rPr>
                <w:rFonts w:ascii="Times New Roman" w:hAnsi="Times New Roman" w:cs="Times New Roman"/>
                <w:sz w:val="18"/>
                <w:szCs w:val="18"/>
              </w:rPr>
              <w:t xml:space="preserve">Page </w:t>
            </w:r>
            <w:r w:rsidRPr="00840E76">
              <w:rPr>
                <w:rFonts w:ascii="Times New Roman" w:hAnsi="Times New Roman" w:cs="Times New Roman"/>
                <w:b/>
                <w:sz w:val="18"/>
                <w:szCs w:val="18"/>
              </w:rPr>
              <w:fldChar w:fldCharType="begin"/>
            </w:r>
            <w:r w:rsidRPr="00840E76">
              <w:rPr>
                <w:rFonts w:ascii="Times New Roman" w:hAnsi="Times New Roman" w:cs="Times New Roman"/>
                <w:b/>
                <w:sz w:val="18"/>
                <w:szCs w:val="18"/>
              </w:rPr>
              <w:instrText xml:space="preserve"> PAGE </w:instrText>
            </w:r>
            <w:r w:rsidRPr="00840E76">
              <w:rPr>
                <w:rFonts w:ascii="Times New Roman" w:hAnsi="Times New Roman" w:cs="Times New Roman"/>
                <w:b/>
                <w:sz w:val="18"/>
                <w:szCs w:val="18"/>
              </w:rPr>
              <w:fldChar w:fldCharType="separate"/>
            </w:r>
            <w:r w:rsidR="004040B5">
              <w:rPr>
                <w:rFonts w:ascii="Times New Roman" w:hAnsi="Times New Roman" w:cs="Times New Roman"/>
                <w:b/>
                <w:noProof/>
                <w:sz w:val="18"/>
                <w:szCs w:val="18"/>
              </w:rPr>
              <w:t>1</w:t>
            </w:r>
            <w:r w:rsidRPr="00840E76">
              <w:rPr>
                <w:rFonts w:ascii="Times New Roman" w:hAnsi="Times New Roman" w:cs="Times New Roman"/>
                <w:b/>
                <w:sz w:val="18"/>
                <w:szCs w:val="18"/>
              </w:rPr>
              <w:fldChar w:fldCharType="end"/>
            </w:r>
            <w:r w:rsidRPr="00840E76">
              <w:rPr>
                <w:rFonts w:ascii="Times New Roman" w:hAnsi="Times New Roman" w:cs="Times New Roman"/>
                <w:sz w:val="18"/>
                <w:szCs w:val="18"/>
              </w:rPr>
              <w:t xml:space="preserve"> of </w:t>
            </w:r>
            <w:r w:rsidRPr="00840E76">
              <w:rPr>
                <w:rFonts w:ascii="Times New Roman" w:hAnsi="Times New Roman" w:cs="Times New Roman"/>
                <w:b/>
                <w:sz w:val="18"/>
                <w:szCs w:val="18"/>
              </w:rPr>
              <w:fldChar w:fldCharType="begin"/>
            </w:r>
            <w:r w:rsidRPr="00840E76">
              <w:rPr>
                <w:rFonts w:ascii="Times New Roman" w:hAnsi="Times New Roman" w:cs="Times New Roman"/>
                <w:b/>
                <w:sz w:val="18"/>
                <w:szCs w:val="18"/>
              </w:rPr>
              <w:instrText xml:space="preserve"> NUMPAGES  </w:instrText>
            </w:r>
            <w:r w:rsidRPr="00840E76">
              <w:rPr>
                <w:rFonts w:ascii="Times New Roman" w:hAnsi="Times New Roman" w:cs="Times New Roman"/>
                <w:b/>
                <w:sz w:val="18"/>
                <w:szCs w:val="18"/>
              </w:rPr>
              <w:fldChar w:fldCharType="separate"/>
            </w:r>
            <w:r w:rsidR="004040B5">
              <w:rPr>
                <w:rFonts w:ascii="Times New Roman" w:hAnsi="Times New Roman" w:cs="Times New Roman"/>
                <w:b/>
                <w:noProof/>
                <w:sz w:val="18"/>
                <w:szCs w:val="18"/>
              </w:rPr>
              <w:t>74</w:t>
            </w:r>
            <w:r w:rsidRPr="00840E76">
              <w:rPr>
                <w:rFonts w:ascii="Times New Roman" w:hAnsi="Times New Roman" w:cs="Times New Roman"/>
                <w:b/>
                <w:sz w:val="18"/>
                <w:szCs w:val="18"/>
              </w:rPr>
              <w:fldChar w:fldCharType="end"/>
            </w:r>
          </w:p>
        </w:sdtContent>
      </w:sdt>
    </w:sdtContent>
  </w:sdt>
  <w:p w:rsidR="003157AC" w:rsidRDefault="003157A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7AC" w:rsidRDefault="003157AC" w:rsidP="00186621">
    <w:pPr>
      <w:pStyle w:val="Footer"/>
      <w:pBdr>
        <w:top w:val="single" w:sz="4" w:space="1" w:color="auto"/>
      </w:pBdr>
      <w:jc w:val="center"/>
    </w:pPr>
    <w:r w:rsidRPr="00C33875">
      <w:rPr>
        <w:rFonts w:ascii="Times New Roman" w:hAnsi="Times New Roman" w:cs="Times New Roman"/>
        <w:sz w:val="16"/>
        <w:szCs w:val="16"/>
      </w:rPr>
      <w:t xml:space="preserve">Page </w:t>
    </w:r>
    <w:r w:rsidRPr="00C33875">
      <w:rPr>
        <w:rFonts w:ascii="Times New Roman" w:hAnsi="Times New Roman" w:cs="Times New Roman"/>
        <w:b/>
        <w:sz w:val="16"/>
        <w:szCs w:val="16"/>
      </w:rPr>
      <w:fldChar w:fldCharType="begin"/>
    </w:r>
    <w:r w:rsidRPr="00C33875">
      <w:rPr>
        <w:rFonts w:ascii="Times New Roman" w:hAnsi="Times New Roman" w:cs="Times New Roman"/>
        <w:b/>
        <w:sz w:val="16"/>
        <w:szCs w:val="16"/>
      </w:rPr>
      <w:instrText xml:space="preserve"> PAGE </w:instrText>
    </w:r>
    <w:r w:rsidRPr="00C33875">
      <w:rPr>
        <w:rFonts w:ascii="Times New Roman" w:hAnsi="Times New Roman" w:cs="Times New Roman"/>
        <w:b/>
        <w:sz w:val="16"/>
        <w:szCs w:val="16"/>
      </w:rPr>
      <w:fldChar w:fldCharType="separate"/>
    </w:r>
    <w:r w:rsidR="00287486">
      <w:rPr>
        <w:rFonts w:ascii="Times New Roman" w:hAnsi="Times New Roman" w:cs="Times New Roman"/>
        <w:b/>
        <w:noProof/>
        <w:sz w:val="16"/>
        <w:szCs w:val="16"/>
      </w:rPr>
      <w:t>67</w:t>
    </w:r>
    <w:r w:rsidRPr="00C33875">
      <w:rPr>
        <w:rFonts w:ascii="Times New Roman" w:hAnsi="Times New Roman" w:cs="Times New Roman"/>
        <w:b/>
        <w:sz w:val="16"/>
        <w:szCs w:val="16"/>
      </w:rPr>
      <w:fldChar w:fldCharType="end"/>
    </w:r>
    <w:r w:rsidRPr="00C33875">
      <w:rPr>
        <w:rFonts w:ascii="Times New Roman" w:hAnsi="Times New Roman" w:cs="Times New Roman"/>
        <w:sz w:val="16"/>
        <w:szCs w:val="16"/>
      </w:rPr>
      <w:t xml:space="preserve"> of </w:t>
    </w:r>
    <w:r w:rsidRPr="00C33875">
      <w:rPr>
        <w:rFonts w:ascii="Times New Roman" w:hAnsi="Times New Roman" w:cs="Times New Roman"/>
        <w:b/>
        <w:sz w:val="16"/>
        <w:szCs w:val="16"/>
      </w:rPr>
      <w:fldChar w:fldCharType="begin"/>
    </w:r>
    <w:r w:rsidRPr="00C33875">
      <w:rPr>
        <w:rFonts w:ascii="Times New Roman" w:hAnsi="Times New Roman" w:cs="Times New Roman"/>
        <w:b/>
        <w:sz w:val="16"/>
        <w:szCs w:val="16"/>
      </w:rPr>
      <w:instrText xml:space="preserve"> NUMPAGES  </w:instrText>
    </w:r>
    <w:r w:rsidRPr="00C33875">
      <w:rPr>
        <w:rFonts w:ascii="Times New Roman" w:hAnsi="Times New Roman" w:cs="Times New Roman"/>
        <w:b/>
        <w:sz w:val="16"/>
        <w:szCs w:val="16"/>
      </w:rPr>
      <w:fldChar w:fldCharType="separate"/>
    </w:r>
    <w:r w:rsidR="00287486">
      <w:rPr>
        <w:rFonts w:ascii="Times New Roman" w:hAnsi="Times New Roman" w:cs="Times New Roman"/>
        <w:b/>
        <w:noProof/>
        <w:sz w:val="16"/>
        <w:szCs w:val="16"/>
      </w:rPr>
      <w:t>74</w:t>
    </w:r>
    <w:r w:rsidRPr="00C33875">
      <w:rPr>
        <w:rFonts w:ascii="Times New Roman" w:hAnsi="Times New Roman" w:cs="Times New Roman"/>
        <w:b/>
        <w:sz w:val="16"/>
        <w:szCs w:val="16"/>
      </w:rPr>
      <w:fldChar w:fldCharType="end"/>
    </w:r>
  </w:p>
  <w:p w:rsidR="003157AC" w:rsidRDefault="003157A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3C15" w:rsidRDefault="00BF3C15" w:rsidP="000368C2">
      <w:pPr>
        <w:spacing w:after="0" w:line="240" w:lineRule="auto"/>
      </w:pPr>
      <w:r>
        <w:separator/>
      </w:r>
    </w:p>
  </w:footnote>
  <w:footnote w:type="continuationSeparator" w:id="0">
    <w:p w:rsidR="00BF3C15" w:rsidRDefault="00BF3C15" w:rsidP="000368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7AC" w:rsidRPr="0095492B" w:rsidRDefault="003157AC" w:rsidP="00B41820">
    <w:pPr>
      <w:pStyle w:val="normal0"/>
      <w:pBdr>
        <w:bottom w:val="single" w:sz="4" w:space="1" w:color="auto"/>
      </w:pBdr>
      <w:tabs>
        <w:tab w:val="center" w:pos="4680"/>
        <w:tab w:val="left" w:pos="6468"/>
        <w:tab w:val="left" w:pos="7248"/>
      </w:tabs>
      <w:spacing w:before="720" w:after="0" w:line="240" w:lineRule="auto"/>
      <w:rPr>
        <w:rFonts w:ascii="Times New Roman" w:hAnsi="Times New Roman" w:cs="Times New Roman"/>
        <w:sz w:val="20"/>
        <w:szCs w:val="20"/>
      </w:rPr>
    </w:pPr>
    <w:r>
      <w:rPr>
        <w:rFonts w:ascii="Times New Roman" w:hAnsi="Times New Roman" w:cs="Times New Roman"/>
      </w:rPr>
      <w:tab/>
    </w:r>
    <w:r w:rsidRPr="0095492B">
      <w:rPr>
        <w:rFonts w:ascii="Times New Roman" w:hAnsi="Times New Roman" w:cs="Times New Roman"/>
        <w:sz w:val="20"/>
        <w:szCs w:val="20"/>
      </w:rPr>
      <w:t>Apache Spark Interview Questions for Professionals</w:t>
    </w:r>
    <w:r w:rsidRPr="0095492B">
      <w:rPr>
        <w:rFonts w:ascii="Times New Roman" w:hAnsi="Times New Roman" w:cs="Times New Roman"/>
        <w:sz w:val="20"/>
        <w:szCs w:val="20"/>
      </w:rPr>
      <w:tab/>
    </w:r>
    <w:r w:rsidRPr="0095492B">
      <w:rPr>
        <w:rFonts w:ascii="Times New Roman" w:hAnsi="Times New Roman" w:cs="Times New Roman"/>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302"/>
    <w:multiLevelType w:val="hybridMultilevel"/>
    <w:tmpl w:val="E8500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314F0"/>
    <w:multiLevelType w:val="hybridMultilevel"/>
    <w:tmpl w:val="C43E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A336AE"/>
    <w:multiLevelType w:val="hybridMultilevel"/>
    <w:tmpl w:val="F78C6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CE42A04"/>
    <w:multiLevelType w:val="hybridMultilevel"/>
    <w:tmpl w:val="3D8E0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6475094"/>
    <w:multiLevelType w:val="hybridMultilevel"/>
    <w:tmpl w:val="26FCD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806EAF"/>
    <w:multiLevelType w:val="hybridMultilevel"/>
    <w:tmpl w:val="F968A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76830C7"/>
    <w:multiLevelType w:val="multilevel"/>
    <w:tmpl w:val="ED0A2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910403"/>
    <w:multiLevelType w:val="hybridMultilevel"/>
    <w:tmpl w:val="1BFCE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AD80FBB"/>
    <w:multiLevelType w:val="multilevel"/>
    <w:tmpl w:val="70D8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F787110"/>
    <w:multiLevelType w:val="hybridMultilevel"/>
    <w:tmpl w:val="655E52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0145865"/>
    <w:multiLevelType w:val="multilevel"/>
    <w:tmpl w:val="D35055EC"/>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
    <w:nsid w:val="21AC6A75"/>
    <w:multiLevelType w:val="hybridMultilevel"/>
    <w:tmpl w:val="AC7C8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9271CC"/>
    <w:multiLevelType w:val="hybridMultilevel"/>
    <w:tmpl w:val="D06A166A"/>
    <w:lvl w:ilvl="0" w:tplc="8376A820">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252" w:hanging="360"/>
      </w:pPr>
      <w:rPr>
        <w:rFonts w:ascii="Courier New" w:hAnsi="Courier New" w:cs="Courier New" w:hint="default"/>
      </w:rPr>
    </w:lvl>
    <w:lvl w:ilvl="2" w:tplc="04090005" w:tentative="1">
      <w:start w:val="1"/>
      <w:numFmt w:val="bullet"/>
      <w:lvlText w:val=""/>
      <w:lvlJc w:val="left"/>
      <w:pPr>
        <w:ind w:left="1972" w:hanging="360"/>
      </w:pPr>
      <w:rPr>
        <w:rFonts w:ascii="Wingdings" w:hAnsi="Wingdings" w:hint="default"/>
      </w:rPr>
    </w:lvl>
    <w:lvl w:ilvl="3" w:tplc="04090001" w:tentative="1">
      <w:start w:val="1"/>
      <w:numFmt w:val="bullet"/>
      <w:lvlText w:val=""/>
      <w:lvlJc w:val="left"/>
      <w:pPr>
        <w:ind w:left="2692" w:hanging="360"/>
      </w:pPr>
      <w:rPr>
        <w:rFonts w:ascii="Symbol" w:hAnsi="Symbol" w:hint="default"/>
      </w:rPr>
    </w:lvl>
    <w:lvl w:ilvl="4" w:tplc="04090003" w:tentative="1">
      <w:start w:val="1"/>
      <w:numFmt w:val="bullet"/>
      <w:lvlText w:val="o"/>
      <w:lvlJc w:val="left"/>
      <w:pPr>
        <w:ind w:left="3412" w:hanging="360"/>
      </w:pPr>
      <w:rPr>
        <w:rFonts w:ascii="Courier New" w:hAnsi="Courier New" w:cs="Courier New" w:hint="default"/>
      </w:rPr>
    </w:lvl>
    <w:lvl w:ilvl="5" w:tplc="04090005" w:tentative="1">
      <w:start w:val="1"/>
      <w:numFmt w:val="bullet"/>
      <w:lvlText w:val=""/>
      <w:lvlJc w:val="left"/>
      <w:pPr>
        <w:ind w:left="4132" w:hanging="360"/>
      </w:pPr>
      <w:rPr>
        <w:rFonts w:ascii="Wingdings" w:hAnsi="Wingdings" w:hint="default"/>
      </w:rPr>
    </w:lvl>
    <w:lvl w:ilvl="6" w:tplc="04090001" w:tentative="1">
      <w:start w:val="1"/>
      <w:numFmt w:val="bullet"/>
      <w:lvlText w:val=""/>
      <w:lvlJc w:val="left"/>
      <w:pPr>
        <w:ind w:left="4852" w:hanging="360"/>
      </w:pPr>
      <w:rPr>
        <w:rFonts w:ascii="Symbol" w:hAnsi="Symbol" w:hint="default"/>
      </w:rPr>
    </w:lvl>
    <w:lvl w:ilvl="7" w:tplc="04090003" w:tentative="1">
      <w:start w:val="1"/>
      <w:numFmt w:val="bullet"/>
      <w:lvlText w:val="o"/>
      <w:lvlJc w:val="left"/>
      <w:pPr>
        <w:ind w:left="5572" w:hanging="360"/>
      </w:pPr>
      <w:rPr>
        <w:rFonts w:ascii="Courier New" w:hAnsi="Courier New" w:cs="Courier New" w:hint="default"/>
      </w:rPr>
    </w:lvl>
    <w:lvl w:ilvl="8" w:tplc="04090005" w:tentative="1">
      <w:start w:val="1"/>
      <w:numFmt w:val="bullet"/>
      <w:lvlText w:val=""/>
      <w:lvlJc w:val="left"/>
      <w:pPr>
        <w:ind w:left="6292" w:hanging="360"/>
      </w:pPr>
      <w:rPr>
        <w:rFonts w:ascii="Wingdings" w:hAnsi="Wingdings" w:hint="default"/>
      </w:rPr>
    </w:lvl>
  </w:abstractNum>
  <w:abstractNum w:abstractNumId="13">
    <w:nsid w:val="23647671"/>
    <w:multiLevelType w:val="multilevel"/>
    <w:tmpl w:val="4580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5E68FA"/>
    <w:multiLevelType w:val="hybridMultilevel"/>
    <w:tmpl w:val="2182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5C657B0"/>
    <w:multiLevelType w:val="hybridMultilevel"/>
    <w:tmpl w:val="8EFCC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E702CD9"/>
    <w:multiLevelType w:val="hybridMultilevel"/>
    <w:tmpl w:val="6F6E5B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395DFE"/>
    <w:multiLevelType w:val="multilevel"/>
    <w:tmpl w:val="63203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F86A8E"/>
    <w:multiLevelType w:val="multilevel"/>
    <w:tmpl w:val="339A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89221A"/>
    <w:multiLevelType w:val="multilevel"/>
    <w:tmpl w:val="E7CC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091F8E"/>
    <w:multiLevelType w:val="multilevel"/>
    <w:tmpl w:val="8AC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D972E7"/>
    <w:multiLevelType w:val="multilevel"/>
    <w:tmpl w:val="A568347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2">
    <w:nsid w:val="3E866EBE"/>
    <w:multiLevelType w:val="multilevel"/>
    <w:tmpl w:val="6C02F730"/>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3">
    <w:nsid w:val="40CA4A68"/>
    <w:multiLevelType w:val="multilevel"/>
    <w:tmpl w:val="67E8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8A1EC6"/>
    <w:multiLevelType w:val="hybridMultilevel"/>
    <w:tmpl w:val="98E2C5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60B4D2B"/>
    <w:multiLevelType w:val="hybridMultilevel"/>
    <w:tmpl w:val="3D845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9138F4"/>
    <w:multiLevelType w:val="multilevel"/>
    <w:tmpl w:val="6A940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9AE6CCF"/>
    <w:multiLevelType w:val="multilevel"/>
    <w:tmpl w:val="1670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CAD5F55"/>
    <w:multiLevelType w:val="multilevel"/>
    <w:tmpl w:val="29D4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FDC6458"/>
    <w:multiLevelType w:val="hybridMultilevel"/>
    <w:tmpl w:val="B79C7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3547C83"/>
    <w:multiLevelType w:val="multilevel"/>
    <w:tmpl w:val="0A6AF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91C5D98"/>
    <w:multiLevelType w:val="hybridMultilevel"/>
    <w:tmpl w:val="A8C40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D93135F"/>
    <w:multiLevelType w:val="hybridMultilevel"/>
    <w:tmpl w:val="A0FA05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FCF4438"/>
    <w:multiLevelType w:val="hybridMultilevel"/>
    <w:tmpl w:val="902A1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6690953"/>
    <w:multiLevelType w:val="multilevel"/>
    <w:tmpl w:val="E912DA2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5">
    <w:nsid w:val="68583384"/>
    <w:multiLevelType w:val="multilevel"/>
    <w:tmpl w:val="1692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9593F5C"/>
    <w:multiLevelType w:val="multilevel"/>
    <w:tmpl w:val="D924EA5C"/>
    <w:lvl w:ilvl="0">
      <w:start w:val="1"/>
      <w:numFmt w:val="decimal"/>
      <w:lvlText w:val="%1."/>
      <w:lvlJc w:val="left"/>
      <w:pPr>
        <w:ind w:left="720" w:firstLine="360"/>
      </w:pPr>
      <w:rPr>
        <w:rFonts w:ascii="Times New Roman" w:hAnsi="Times New Roman" w:cs="Times New Roman" w:hint="default"/>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7">
    <w:nsid w:val="69E07706"/>
    <w:multiLevelType w:val="multilevel"/>
    <w:tmpl w:val="03EC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A365E0D"/>
    <w:multiLevelType w:val="hybridMultilevel"/>
    <w:tmpl w:val="BA1A1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B45015"/>
    <w:multiLevelType w:val="hybridMultilevel"/>
    <w:tmpl w:val="0ACEE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F3B6CE9"/>
    <w:multiLevelType w:val="hybridMultilevel"/>
    <w:tmpl w:val="94BA19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4123451"/>
    <w:multiLevelType w:val="hybridMultilevel"/>
    <w:tmpl w:val="64BCFE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53827EE"/>
    <w:multiLevelType w:val="multilevel"/>
    <w:tmpl w:val="6BD68C7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5D2575E"/>
    <w:multiLevelType w:val="multilevel"/>
    <w:tmpl w:val="D0DAD9F2"/>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44">
    <w:nsid w:val="77BF3433"/>
    <w:multiLevelType w:val="multilevel"/>
    <w:tmpl w:val="84CAC87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5">
    <w:nsid w:val="7DA32D03"/>
    <w:multiLevelType w:val="hybridMultilevel"/>
    <w:tmpl w:val="16D2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44"/>
  </w:num>
  <w:num w:numId="3">
    <w:abstractNumId w:val="43"/>
  </w:num>
  <w:num w:numId="4">
    <w:abstractNumId w:val="36"/>
  </w:num>
  <w:num w:numId="5">
    <w:abstractNumId w:val="21"/>
  </w:num>
  <w:num w:numId="6">
    <w:abstractNumId w:val="22"/>
  </w:num>
  <w:num w:numId="7">
    <w:abstractNumId w:val="38"/>
  </w:num>
  <w:num w:numId="8">
    <w:abstractNumId w:val="33"/>
  </w:num>
  <w:num w:numId="9">
    <w:abstractNumId w:val="26"/>
  </w:num>
  <w:num w:numId="10">
    <w:abstractNumId w:val="6"/>
  </w:num>
  <w:num w:numId="11">
    <w:abstractNumId w:val="30"/>
  </w:num>
  <w:num w:numId="12">
    <w:abstractNumId w:val="42"/>
  </w:num>
  <w:num w:numId="13">
    <w:abstractNumId w:val="19"/>
  </w:num>
  <w:num w:numId="14">
    <w:abstractNumId w:val="39"/>
  </w:num>
  <w:num w:numId="15">
    <w:abstractNumId w:val="14"/>
  </w:num>
  <w:num w:numId="16">
    <w:abstractNumId w:val="0"/>
  </w:num>
  <w:num w:numId="17">
    <w:abstractNumId w:val="15"/>
  </w:num>
  <w:num w:numId="18">
    <w:abstractNumId w:val="16"/>
  </w:num>
  <w:num w:numId="19">
    <w:abstractNumId w:val="12"/>
  </w:num>
  <w:num w:numId="20">
    <w:abstractNumId w:val="25"/>
  </w:num>
  <w:num w:numId="21">
    <w:abstractNumId w:val="17"/>
  </w:num>
  <w:num w:numId="22">
    <w:abstractNumId w:val="37"/>
  </w:num>
  <w:num w:numId="23">
    <w:abstractNumId w:val="27"/>
  </w:num>
  <w:num w:numId="24">
    <w:abstractNumId w:val="23"/>
  </w:num>
  <w:num w:numId="25">
    <w:abstractNumId w:val="13"/>
  </w:num>
  <w:num w:numId="26">
    <w:abstractNumId w:val="18"/>
  </w:num>
  <w:num w:numId="27">
    <w:abstractNumId w:val="10"/>
  </w:num>
  <w:num w:numId="28">
    <w:abstractNumId w:val="28"/>
  </w:num>
  <w:num w:numId="29">
    <w:abstractNumId w:val="8"/>
  </w:num>
  <w:num w:numId="30">
    <w:abstractNumId w:val="35"/>
  </w:num>
  <w:num w:numId="31">
    <w:abstractNumId w:val="31"/>
  </w:num>
  <w:num w:numId="32">
    <w:abstractNumId w:val="41"/>
  </w:num>
  <w:num w:numId="33">
    <w:abstractNumId w:val="9"/>
  </w:num>
  <w:num w:numId="34">
    <w:abstractNumId w:val="4"/>
  </w:num>
  <w:num w:numId="35">
    <w:abstractNumId w:val="1"/>
  </w:num>
  <w:num w:numId="36">
    <w:abstractNumId w:val="2"/>
  </w:num>
  <w:num w:numId="37">
    <w:abstractNumId w:val="5"/>
  </w:num>
  <w:num w:numId="38">
    <w:abstractNumId w:val="11"/>
  </w:num>
  <w:num w:numId="39">
    <w:abstractNumId w:val="45"/>
  </w:num>
  <w:num w:numId="40">
    <w:abstractNumId w:val="32"/>
  </w:num>
  <w:num w:numId="41">
    <w:abstractNumId w:val="20"/>
  </w:num>
  <w:num w:numId="42">
    <w:abstractNumId w:val="7"/>
  </w:num>
  <w:num w:numId="43">
    <w:abstractNumId w:val="24"/>
  </w:num>
  <w:num w:numId="44">
    <w:abstractNumId w:val="3"/>
  </w:num>
  <w:num w:numId="45">
    <w:abstractNumId w:val="40"/>
  </w:num>
  <w:num w:numId="46">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grammar="clean"/>
  <w:trackRevisions/>
  <w:defaultTabStop w:val="720"/>
  <w:drawingGridHorizontalSpacing w:val="110"/>
  <w:displayHorizontalDrawingGridEvery w:val="2"/>
  <w:characterSpacingControl w:val="doNotCompress"/>
  <w:hdrShapeDefaults>
    <o:shapedefaults v:ext="edit" spidmax="76802"/>
  </w:hdrShapeDefaults>
  <w:footnotePr>
    <w:footnote w:id="-1"/>
    <w:footnote w:id="0"/>
  </w:footnotePr>
  <w:endnotePr>
    <w:endnote w:id="-1"/>
    <w:endnote w:id="0"/>
  </w:endnotePr>
  <w:compat/>
  <w:rsids>
    <w:rsidRoot w:val="000368C2"/>
    <w:rsid w:val="000022F0"/>
    <w:rsid w:val="000100F8"/>
    <w:rsid w:val="000101C1"/>
    <w:rsid w:val="000368C2"/>
    <w:rsid w:val="00044A4D"/>
    <w:rsid w:val="00044DD2"/>
    <w:rsid w:val="00061289"/>
    <w:rsid w:val="00062607"/>
    <w:rsid w:val="00063210"/>
    <w:rsid w:val="00064D9C"/>
    <w:rsid w:val="00066EC4"/>
    <w:rsid w:val="00067C97"/>
    <w:rsid w:val="00071AD8"/>
    <w:rsid w:val="00077F7F"/>
    <w:rsid w:val="0009514F"/>
    <w:rsid w:val="000A61EF"/>
    <w:rsid w:val="000A7EF6"/>
    <w:rsid w:val="000B009D"/>
    <w:rsid w:val="00101E9D"/>
    <w:rsid w:val="00103DF2"/>
    <w:rsid w:val="001075D7"/>
    <w:rsid w:val="00113F57"/>
    <w:rsid w:val="00126C26"/>
    <w:rsid w:val="001306E6"/>
    <w:rsid w:val="0013282A"/>
    <w:rsid w:val="0013469C"/>
    <w:rsid w:val="00140CA4"/>
    <w:rsid w:val="00142D05"/>
    <w:rsid w:val="0015190C"/>
    <w:rsid w:val="001523FA"/>
    <w:rsid w:val="001566E9"/>
    <w:rsid w:val="00161CEF"/>
    <w:rsid w:val="00174D87"/>
    <w:rsid w:val="00177CD8"/>
    <w:rsid w:val="00186621"/>
    <w:rsid w:val="00192388"/>
    <w:rsid w:val="0019640E"/>
    <w:rsid w:val="001B0330"/>
    <w:rsid w:val="001B0905"/>
    <w:rsid w:val="001B1004"/>
    <w:rsid w:val="001B6911"/>
    <w:rsid w:val="001C0BE0"/>
    <w:rsid w:val="001E6F59"/>
    <w:rsid w:val="0021622F"/>
    <w:rsid w:val="00222D74"/>
    <w:rsid w:val="00226D4D"/>
    <w:rsid w:val="00233718"/>
    <w:rsid w:val="00237BFC"/>
    <w:rsid w:val="0024599A"/>
    <w:rsid w:val="00263381"/>
    <w:rsid w:val="00267DAE"/>
    <w:rsid w:val="00272931"/>
    <w:rsid w:val="002813F2"/>
    <w:rsid w:val="00282A2B"/>
    <w:rsid w:val="00284811"/>
    <w:rsid w:val="00287486"/>
    <w:rsid w:val="00287917"/>
    <w:rsid w:val="00292678"/>
    <w:rsid w:val="002B33D3"/>
    <w:rsid w:val="002E0D69"/>
    <w:rsid w:val="002F27E2"/>
    <w:rsid w:val="003006E6"/>
    <w:rsid w:val="00300F22"/>
    <w:rsid w:val="003157AC"/>
    <w:rsid w:val="00324EE4"/>
    <w:rsid w:val="003300B9"/>
    <w:rsid w:val="00336884"/>
    <w:rsid w:val="00336A69"/>
    <w:rsid w:val="00341414"/>
    <w:rsid w:val="00351BC5"/>
    <w:rsid w:val="00353EE3"/>
    <w:rsid w:val="00360FCD"/>
    <w:rsid w:val="00363DA3"/>
    <w:rsid w:val="003817CB"/>
    <w:rsid w:val="003A1C2C"/>
    <w:rsid w:val="003A4EFC"/>
    <w:rsid w:val="003C1EBF"/>
    <w:rsid w:val="003C2A21"/>
    <w:rsid w:val="003E33AD"/>
    <w:rsid w:val="003F2E4D"/>
    <w:rsid w:val="003F57A9"/>
    <w:rsid w:val="0040287A"/>
    <w:rsid w:val="004040B5"/>
    <w:rsid w:val="004049A1"/>
    <w:rsid w:val="00412C50"/>
    <w:rsid w:val="00423B6F"/>
    <w:rsid w:val="004248FF"/>
    <w:rsid w:val="004324A7"/>
    <w:rsid w:val="00451769"/>
    <w:rsid w:val="00456FB2"/>
    <w:rsid w:val="004626E3"/>
    <w:rsid w:val="00462A00"/>
    <w:rsid w:val="00463889"/>
    <w:rsid w:val="00465098"/>
    <w:rsid w:val="00475DD9"/>
    <w:rsid w:val="00483AAE"/>
    <w:rsid w:val="00485D7E"/>
    <w:rsid w:val="00492CDF"/>
    <w:rsid w:val="004A6AF3"/>
    <w:rsid w:val="004C5C5B"/>
    <w:rsid w:val="004C77D2"/>
    <w:rsid w:val="004D6113"/>
    <w:rsid w:val="00506B7B"/>
    <w:rsid w:val="00553020"/>
    <w:rsid w:val="00556877"/>
    <w:rsid w:val="00573F7B"/>
    <w:rsid w:val="0058205D"/>
    <w:rsid w:val="005923BE"/>
    <w:rsid w:val="005A0F11"/>
    <w:rsid w:val="005B16E4"/>
    <w:rsid w:val="005C5ED7"/>
    <w:rsid w:val="005D0D8A"/>
    <w:rsid w:val="005F425E"/>
    <w:rsid w:val="0060762F"/>
    <w:rsid w:val="00616605"/>
    <w:rsid w:val="00617544"/>
    <w:rsid w:val="00643581"/>
    <w:rsid w:val="0064412A"/>
    <w:rsid w:val="00653B54"/>
    <w:rsid w:val="00670B32"/>
    <w:rsid w:val="006710C2"/>
    <w:rsid w:val="00672A60"/>
    <w:rsid w:val="00686174"/>
    <w:rsid w:val="00686561"/>
    <w:rsid w:val="006A15F8"/>
    <w:rsid w:val="006A19B6"/>
    <w:rsid w:val="006B60FC"/>
    <w:rsid w:val="006C702E"/>
    <w:rsid w:val="006D0DA0"/>
    <w:rsid w:val="006F28BF"/>
    <w:rsid w:val="007100D4"/>
    <w:rsid w:val="00730BAB"/>
    <w:rsid w:val="00740F0D"/>
    <w:rsid w:val="00761DEF"/>
    <w:rsid w:val="007679A6"/>
    <w:rsid w:val="007728F5"/>
    <w:rsid w:val="00775B14"/>
    <w:rsid w:val="00780617"/>
    <w:rsid w:val="007A5F96"/>
    <w:rsid w:val="007B4CE1"/>
    <w:rsid w:val="007B6E0B"/>
    <w:rsid w:val="007D1D1D"/>
    <w:rsid w:val="007D4226"/>
    <w:rsid w:val="007E5281"/>
    <w:rsid w:val="007F320D"/>
    <w:rsid w:val="00800846"/>
    <w:rsid w:val="0081453A"/>
    <w:rsid w:val="00816A01"/>
    <w:rsid w:val="008251BB"/>
    <w:rsid w:val="00825B9F"/>
    <w:rsid w:val="008300B1"/>
    <w:rsid w:val="00840B8F"/>
    <w:rsid w:val="00840E76"/>
    <w:rsid w:val="00862825"/>
    <w:rsid w:val="00866BAE"/>
    <w:rsid w:val="008843E3"/>
    <w:rsid w:val="008965B6"/>
    <w:rsid w:val="008A64E8"/>
    <w:rsid w:val="008B5C3E"/>
    <w:rsid w:val="008C3B85"/>
    <w:rsid w:val="008D508F"/>
    <w:rsid w:val="008D5673"/>
    <w:rsid w:val="008E1F5A"/>
    <w:rsid w:val="008E7E11"/>
    <w:rsid w:val="008F1432"/>
    <w:rsid w:val="008F2A82"/>
    <w:rsid w:val="008F5F05"/>
    <w:rsid w:val="008F6D71"/>
    <w:rsid w:val="00900F1B"/>
    <w:rsid w:val="009010C3"/>
    <w:rsid w:val="00905092"/>
    <w:rsid w:val="009207CD"/>
    <w:rsid w:val="009213A2"/>
    <w:rsid w:val="00925B46"/>
    <w:rsid w:val="00925C62"/>
    <w:rsid w:val="0095492B"/>
    <w:rsid w:val="0095768A"/>
    <w:rsid w:val="00972FB0"/>
    <w:rsid w:val="00973C83"/>
    <w:rsid w:val="009838BC"/>
    <w:rsid w:val="00985380"/>
    <w:rsid w:val="0099349F"/>
    <w:rsid w:val="009F40F4"/>
    <w:rsid w:val="00A10270"/>
    <w:rsid w:val="00A121BB"/>
    <w:rsid w:val="00A22AB3"/>
    <w:rsid w:val="00A36739"/>
    <w:rsid w:val="00A46633"/>
    <w:rsid w:val="00A46A60"/>
    <w:rsid w:val="00A50D6F"/>
    <w:rsid w:val="00A6055E"/>
    <w:rsid w:val="00A60CA5"/>
    <w:rsid w:val="00AA6491"/>
    <w:rsid w:val="00AD3A83"/>
    <w:rsid w:val="00AE71DA"/>
    <w:rsid w:val="00AE7DAD"/>
    <w:rsid w:val="00B009AB"/>
    <w:rsid w:val="00B05B9F"/>
    <w:rsid w:val="00B25377"/>
    <w:rsid w:val="00B30D57"/>
    <w:rsid w:val="00B33563"/>
    <w:rsid w:val="00B367AB"/>
    <w:rsid w:val="00B41820"/>
    <w:rsid w:val="00B56480"/>
    <w:rsid w:val="00B704FA"/>
    <w:rsid w:val="00B923B3"/>
    <w:rsid w:val="00B93AE7"/>
    <w:rsid w:val="00B955B7"/>
    <w:rsid w:val="00BA50A1"/>
    <w:rsid w:val="00BB51D3"/>
    <w:rsid w:val="00BC0331"/>
    <w:rsid w:val="00BD03D6"/>
    <w:rsid w:val="00BD4C30"/>
    <w:rsid w:val="00BF1653"/>
    <w:rsid w:val="00BF3C15"/>
    <w:rsid w:val="00BF6941"/>
    <w:rsid w:val="00C00FCB"/>
    <w:rsid w:val="00C05CE8"/>
    <w:rsid w:val="00C12173"/>
    <w:rsid w:val="00C17F5C"/>
    <w:rsid w:val="00C33875"/>
    <w:rsid w:val="00C4079C"/>
    <w:rsid w:val="00C4613F"/>
    <w:rsid w:val="00C57C1B"/>
    <w:rsid w:val="00C917FA"/>
    <w:rsid w:val="00CC3160"/>
    <w:rsid w:val="00CC3AFC"/>
    <w:rsid w:val="00CD47D7"/>
    <w:rsid w:val="00D113AF"/>
    <w:rsid w:val="00D11665"/>
    <w:rsid w:val="00D63F1F"/>
    <w:rsid w:val="00D655B7"/>
    <w:rsid w:val="00DA648A"/>
    <w:rsid w:val="00DB70E9"/>
    <w:rsid w:val="00DC29CD"/>
    <w:rsid w:val="00DD617A"/>
    <w:rsid w:val="00DE7671"/>
    <w:rsid w:val="00DF41C2"/>
    <w:rsid w:val="00E04619"/>
    <w:rsid w:val="00E10337"/>
    <w:rsid w:val="00E130CC"/>
    <w:rsid w:val="00E22058"/>
    <w:rsid w:val="00E53993"/>
    <w:rsid w:val="00E54022"/>
    <w:rsid w:val="00E618CC"/>
    <w:rsid w:val="00E624DA"/>
    <w:rsid w:val="00E6554A"/>
    <w:rsid w:val="00E71CAC"/>
    <w:rsid w:val="00E75074"/>
    <w:rsid w:val="00E83660"/>
    <w:rsid w:val="00EB519F"/>
    <w:rsid w:val="00EB5BEC"/>
    <w:rsid w:val="00ED25F0"/>
    <w:rsid w:val="00EE2127"/>
    <w:rsid w:val="00EF0904"/>
    <w:rsid w:val="00EF0BB8"/>
    <w:rsid w:val="00EF15CB"/>
    <w:rsid w:val="00F2412B"/>
    <w:rsid w:val="00F332D2"/>
    <w:rsid w:val="00F631B4"/>
    <w:rsid w:val="00F804C6"/>
    <w:rsid w:val="00F835A7"/>
    <w:rsid w:val="00F86DAC"/>
    <w:rsid w:val="00F91676"/>
    <w:rsid w:val="00F9479B"/>
    <w:rsid w:val="00F97A11"/>
    <w:rsid w:val="00FA53A9"/>
    <w:rsid w:val="00FA782A"/>
    <w:rsid w:val="00FC68BE"/>
    <w:rsid w:val="00FD1AC7"/>
    <w:rsid w:val="00FD7A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68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n-US" w:eastAsia="en-US" w:bidi="ar-SA"/>
      </w:rPr>
    </w:rPrDefault>
    <w:pPrDefault>
      <w:pPr>
        <w:widowControl w:val="0"/>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0F0D"/>
  </w:style>
  <w:style w:type="paragraph" w:styleId="Heading1">
    <w:name w:val="heading 1"/>
    <w:basedOn w:val="normal0"/>
    <w:next w:val="normal0"/>
    <w:rsid w:val="000368C2"/>
    <w:pPr>
      <w:keepNext/>
      <w:keepLines/>
      <w:spacing w:before="480" w:after="0"/>
      <w:outlineLvl w:val="0"/>
    </w:pPr>
    <w:rPr>
      <w:b/>
      <w:color w:val="2E75B5"/>
      <w:sz w:val="28"/>
      <w:szCs w:val="28"/>
    </w:rPr>
  </w:style>
  <w:style w:type="paragraph" w:styleId="Heading2">
    <w:name w:val="heading 2"/>
    <w:basedOn w:val="normal0"/>
    <w:next w:val="normal0"/>
    <w:rsid w:val="000368C2"/>
    <w:pPr>
      <w:keepNext/>
      <w:keepLines/>
      <w:spacing w:before="360" w:after="80"/>
      <w:contextualSpacing/>
      <w:outlineLvl w:val="1"/>
    </w:pPr>
    <w:rPr>
      <w:b/>
      <w:sz w:val="36"/>
      <w:szCs w:val="36"/>
    </w:rPr>
  </w:style>
  <w:style w:type="paragraph" w:styleId="Heading3">
    <w:name w:val="heading 3"/>
    <w:basedOn w:val="normal0"/>
    <w:next w:val="normal0"/>
    <w:rsid w:val="000368C2"/>
    <w:pPr>
      <w:keepNext/>
      <w:keepLines/>
      <w:spacing w:before="280" w:after="80"/>
      <w:contextualSpacing/>
      <w:outlineLvl w:val="2"/>
    </w:pPr>
    <w:rPr>
      <w:b/>
      <w:sz w:val="28"/>
      <w:szCs w:val="28"/>
    </w:rPr>
  </w:style>
  <w:style w:type="paragraph" w:styleId="Heading4">
    <w:name w:val="heading 4"/>
    <w:basedOn w:val="normal0"/>
    <w:next w:val="normal0"/>
    <w:rsid w:val="000368C2"/>
    <w:pPr>
      <w:keepNext/>
      <w:keepLines/>
      <w:spacing w:before="240" w:after="40"/>
      <w:contextualSpacing/>
      <w:outlineLvl w:val="3"/>
    </w:pPr>
    <w:rPr>
      <w:b/>
      <w:sz w:val="24"/>
      <w:szCs w:val="24"/>
    </w:rPr>
  </w:style>
  <w:style w:type="paragraph" w:styleId="Heading5">
    <w:name w:val="heading 5"/>
    <w:basedOn w:val="normal0"/>
    <w:next w:val="normal0"/>
    <w:rsid w:val="000368C2"/>
    <w:pPr>
      <w:keepNext/>
      <w:keepLines/>
      <w:spacing w:before="220" w:after="40"/>
      <w:contextualSpacing/>
      <w:outlineLvl w:val="4"/>
    </w:pPr>
    <w:rPr>
      <w:b/>
    </w:rPr>
  </w:style>
  <w:style w:type="paragraph" w:styleId="Heading6">
    <w:name w:val="heading 6"/>
    <w:basedOn w:val="normal0"/>
    <w:next w:val="normal0"/>
    <w:rsid w:val="000368C2"/>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368C2"/>
  </w:style>
  <w:style w:type="paragraph" w:styleId="Title">
    <w:name w:val="Title"/>
    <w:basedOn w:val="normal0"/>
    <w:next w:val="normal0"/>
    <w:rsid w:val="000368C2"/>
    <w:pPr>
      <w:keepNext/>
      <w:keepLines/>
      <w:spacing w:before="480" w:after="120"/>
      <w:contextualSpacing/>
    </w:pPr>
    <w:rPr>
      <w:b/>
      <w:sz w:val="72"/>
      <w:szCs w:val="72"/>
    </w:rPr>
  </w:style>
  <w:style w:type="paragraph" w:styleId="Subtitle">
    <w:name w:val="Subtitle"/>
    <w:basedOn w:val="normal0"/>
    <w:next w:val="normal0"/>
    <w:rsid w:val="000368C2"/>
    <w:pPr>
      <w:keepNext/>
      <w:keepLines/>
      <w:spacing w:before="360" w:after="80"/>
      <w:contextualSpacing/>
    </w:pPr>
    <w:rPr>
      <w:rFonts w:ascii="Georgia" w:eastAsia="Georgia" w:hAnsi="Georgia" w:cs="Georgia"/>
      <w:i/>
      <w:color w:val="666666"/>
      <w:sz w:val="48"/>
      <w:szCs w:val="48"/>
    </w:rPr>
  </w:style>
  <w:style w:type="table" w:customStyle="1" w:styleId="7">
    <w:name w:val="7"/>
    <w:basedOn w:val="TableNormal"/>
    <w:rsid w:val="000368C2"/>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rsid w:val="000368C2"/>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rsid w:val="000368C2"/>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rsid w:val="000368C2"/>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rsid w:val="000368C2"/>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rsid w:val="000368C2"/>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0368C2"/>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C3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160"/>
    <w:rPr>
      <w:rFonts w:ascii="Tahoma" w:hAnsi="Tahoma" w:cs="Tahoma"/>
      <w:sz w:val="16"/>
      <w:szCs w:val="16"/>
    </w:rPr>
  </w:style>
  <w:style w:type="paragraph" w:styleId="Header">
    <w:name w:val="header"/>
    <w:basedOn w:val="Normal"/>
    <w:link w:val="HeaderChar"/>
    <w:uiPriority w:val="99"/>
    <w:unhideWhenUsed/>
    <w:rsid w:val="00CC3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160"/>
  </w:style>
  <w:style w:type="paragraph" w:styleId="Footer">
    <w:name w:val="footer"/>
    <w:basedOn w:val="Normal"/>
    <w:link w:val="FooterChar"/>
    <w:uiPriority w:val="99"/>
    <w:unhideWhenUsed/>
    <w:rsid w:val="00CC3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160"/>
  </w:style>
  <w:style w:type="character" w:customStyle="1" w:styleId="pn-meta-author">
    <w:name w:val="pn-meta-author"/>
    <w:basedOn w:val="DefaultParagraphFont"/>
    <w:rsid w:val="00CC3160"/>
  </w:style>
  <w:style w:type="character" w:styleId="Hyperlink">
    <w:name w:val="Hyperlink"/>
    <w:basedOn w:val="DefaultParagraphFont"/>
    <w:uiPriority w:val="99"/>
    <w:unhideWhenUsed/>
    <w:rsid w:val="00CC3160"/>
    <w:rPr>
      <w:color w:val="0000FF"/>
      <w:u w:val="single"/>
    </w:rPr>
  </w:style>
  <w:style w:type="character" w:customStyle="1" w:styleId="apple-converted-space">
    <w:name w:val="apple-converted-space"/>
    <w:basedOn w:val="DefaultParagraphFont"/>
    <w:rsid w:val="00CC3160"/>
  </w:style>
  <w:style w:type="character" w:customStyle="1" w:styleId="pn-meta-divider">
    <w:name w:val="pn-meta-divider"/>
    <w:basedOn w:val="DefaultParagraphFont"/>
    <w:rsid w:val="00CC3160"/>
  </w:style>
  <w:style w:type="character" w:customStyle="1" w:styleId="pn-meta-date">
    <w:name w:val="pn-meta-date"/>
    <w:basedOn w:val="DefaultParagraphFont"/>
    <w:rsid w:val="00CC3160"/>
  </w:style>
  <w:style w:type="character" w:customStyle="1" w:styleId="pn-meta-comments">
    <w:name w:val="pn-meta-comments"/>
    <w:basedOn w:val="DefaultParagraphFont"/>
    <w:rsid w:val="00CC3160"/>
  </w:style>
  <w:style w:type="paragraph" w:styleId="NormalWeb">
    <w:name w:val="Normal (Web)"/>
    <w:basedOn w:val="Normal"/>
    <w:uiPriority w:val="99"/>
    <w:unhideWhenUsed/>
    <w:rsid w:val="00CC3160"/>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wp-caption-text">
    <w:name w:val="wp-caption-text"/>
    <w:basedOn w:val="Normal"/>
    <w:rsid w:val="00CC3160"/>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unhideWhenUsed/>
    <w:rsid w:val="00CC31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CC3160"/>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CC3160"/>
    <w:rPr>
      <w:rFonts w:ascii="Courier New" w:eastAsia="Times New Roman" w:hAnsi="Courier New" w:cs="Courier New"/>
      <w:sz w:val="20"/>
      <w:szCs w:val="20"/>
    </w:rPr>
  </w:style>
  <w:style w:type="character" w:styleId="Strong">
    <w:name w:val="Strong"/>
    <w:basedOn w:val="DefaultParagraphFont"/>
    <w:uiPriority w:val="22"/>
    <w:qFormat/>
    <w:rsid w:val="00CC3160"/>
    <w:rPr>
      <w:b/>
      <w:bCs/>
    </w:rPr>
  </w:style>
  <w:style w:type="character" w:styleId="Emphasis">
    <w:name w:val="Emphasis"/>
    <w:basedOn w:val="DefaultParagraphFont"/>
    <w:uiPriority w:val="20"/>
    <w:qFormat/>
    <w:rsid w:val="00CC3160"/>
    <w:rPr>
      <w:i/>
      <w:iCs/>
    </w:rPr>
  </w:style>
  <w:style w:type="table" w:styleId="TableGrid">
    <w:name w:val="Table Grid"/>
    <w:basedOn w:val="TableNormal"/>
    <w:uiPriority w:val="39"/>
    <w:rsid w:val="00B41820"/>
    <w:pPr>
      <w:widowControl/>
      <w:spacing w:after="0" w:line="240" w:lineRule="auto"/>
    </w:pPr>
    <w:rPr>
      <w:rFonts w:asciiTheme="minorHAnsi" w:eastAsiaTheme="minorHAnsi" w:hAnsiTheme="minorHAnsi" w:cstheme="minorBidi"/>
      <w:color w:val="auto"/>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41820"/>
    <w:pPr>
      <w:ind w:left="720"/>
      <w:contextualSpacing/>
    </w:pPr>
  </w:style>
  <w:style w:type="character" w:customStyle="1" w:styleId="pln">
    <w:name w:val="pln"/>
    <w:basedOn w:val="DefaultParagraphFont"/>
    <w:rsid w:val="00161CEF"/>
  </w:style>
  <w:style w:type="character" w:customStyle="1" w:styleId="pun">
    <w:name w:val="pun"/>
    <w:basedOn w:val="DefaultParagraphFont"/>
    <w:rsid w:val="00161CEF"/>
  </w:style>
  <w:style w:type="character" w:customStyle="1" w:styleId="str">
    <w:name w:val="str"/>
    <w:basedOn w:val="DefaultParagraphFont"/>
    <w:rsid w:val="00161CEF"/>
  </w:style>
  <w:style w:type="character" w:customStyle="1" w:styleId="lit">
    <w:name w:val="lit"/>
    <w:basedOn w:val="DefaultParagraphFont"/>
    <w:rsid w:val="00161CEF"/>
  </w:style>
  <w:style w:type="character" w:customStyle="1" w:styleId="typ">
    <w:name w:val="typ"/>
    <w:basedOn w:val="DefaultParagraphFont"/>
    <w:rsid w:val="00161CEF"/>
  </w:style>
  <w:style w:type="character" w:customStyle="1" w:styleId="kwd">
    <w:name w:val="kwd"/>
    <w:basedOn w:val="DefaultParagraphFont"/>
    <w:rsid w:val="008300B1"/>
  </w:style>
  <w:style w:type="paragraph" w:customStyle="1" w:styleId="lead">
    <w:name w:val="lead"/>
    <w:basedOn w:val="Normal"/>
    <w:rsid w:val="004C5C5B"/>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5B16E4"/>
    <w:pPr>
      <w:spacing w:after="0" w:line="240" w:lineRule="auto"/>
    </w:pPr>
  </w:style>
  <w:style w:type="character" w:customStyle="1" w:styleId="NoSpacingChar">
    <w:name w:val="No Spacing Char"/>
    <w:basedOn w:val="DefaultParagraphFont"/>
    <w:link w:val="NoSpacing"/>
    <w:uiPriority w:val="1"/>
    <w:rsid w:val="0095492B"/>
  </w:style>
  <w:style w:type="paragraph" w:styleId="TOCHeading">
    <w:name w:val="TOC Heading"/>
    <w:basedOn w:val="Heading1"/>
    <w:next w:val="Normal"/>
    <w:uiPriority w:val="39"/>
    <w:semiHidden/>
    <w:unhideWhenUsed/>
    <w:qFormat/>
    <w:rsid w:val="004049A1"/>
    <w:pPr>
      <w:widowControl/>
      <w:spacing w:line="276" w:lineRule="auto"/>
      <w:outlineLvl w:val="9"/>
    </w:pPr>
    <w:rPr>
      <w:rFonts w:asciiTheme="majorHAnsi" w:eastAsiaTheme="majorEastAsia" w:hAnsiTheme="majorHAnsi" w:cstheme="majorBidi"/>
      <w:bCs/>
      <w:color w:val="365F91" w:themeColor="accent1" w:themeShade="BF"/>
    </w:rPr>
  </w:style>
  <w:style w:type="paragraph" w:styleId="TOC2">
    <w:name w:val="toc 2"/>
    <w:basedOn w:val="Normal"/>
    <w:next w:val="Normal"/>
    <w:autoRedefine/>
    <w:uiPriority w:val="39"/>
    <w:unhideWhenUsed/>
    <w:rsid w:val="004049A1"/>
    <w:pPr>
      <w:spacing w:after="100"/>
      <w:ind w:left="220"/>
    </w:pPr>
  </w:style>
  <w:style w:type="paragraph" w:styleId="TOC3">
    <w:name w:val="toc 3"/>
    <w:basedOn w:val="Normal"/>
    <w:next w:val="Normal"/>
    <w:autoRedefine/>
    <w:uiPriority w:val="39"/>
    <w:unhideWhenUsed/>
    <w:rsid w:val="004049A1"/>
    <w:pPr>
      <w:spacing w:after="100"/>
      <w:ind w:left="440"/>
    </w:pPr>
  </w:style>
  <w:style w:type="paragraph" w:styleId="TOC1">
    <w:name w:val="toc 1"/>
    <w:basedOn w:val="Normal"/>
    <w:next w:val="Normal"/>
    <w:autoRedefine/>
    <w:uiPriority w:val="39"/>
    <w:unhideWhenUsed/>
    <w:rsid w:val="001B0330"/>
    <w:pPr>
      <w:spacing w:after="100"/>
    </w:pPr>
  </w:style>
  <w:style w:type="character" w:styleId="FollowedHyperlink">
    <w:name w:val="FollowedHyperlink"/>
    <w:basedOn w:val="DefaultParagraphFont"/>
    <w:uiPriority w:val="99"/>
    <w:semiHidden/>
    <w:unhideWhenUsed/>
    <w:rsid w:val="00465098"/>
    <w:rPr>
      <w:color w:val="800080" w:themeColor="followedHyperlink"/>
      <w:u w:val="single"/>
    </w:rPr>
  </w:style>
  <w:style w:type="paragraph" w:styleId="TOC4">
    <w:name w:val="toc 4"/>
    <w:basedOn w:val="Normal"/>
    <w:next w:val="Normal"/>
    <w:autoRedefine/>
    <w:uiPriority w:val="39"/>
    <w:unhideWhenUsed/>
    <w:rsid w:val="00866BAE"/>
    <w:pPr>
      <w:widowControl/>
      <w:spacing w:after="100" w:line="276"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866BAE"/>
    <w:pPr>
      <w:widowControl/>
      <w:spacing w:after="100" w:line="276"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866BAE"/>
    <w:pPr>
      <w:widowControl/>
      <w:spacing w:after="100" w:line="276"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866BAE"/>
    <w:pPr>
      <w:widowControl/>
      <w:spacing w:after="100" w:line="276"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866BAE"/>
    <w:pPr>
      <w:widowControl/>
      <w:spacing w:after="100" w:line="276"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866BAE"/>
    <w:pPr>
      <w:widowControl/>
      <w:spacing w:after="100" w:line="276" w:lineRule="auto"/>
      <w:ind w:left="1760"/>
    </w:pPr>
    <w:rPr>
      <w:rFonts w:asciiTheme="minorHAnsi" w:eastAsiaTheme="minorEastAsia" w:hAnsiTheme="minorHAnsi" w:cstheme="minorBidi"/>
      <w:color w:val="auto"/>
    </w:rPr>
  </w:style>
</w:styles>
</file>

<file path=word/webSettings.xml><?xml version="1.0" encoding="utf-8"?>
<w:webSettings xmlns:r="http://schemas.openxmlformats.org/officeDocument/2006/relationships" xmlns:w="http://schemas.openxmlformats.org/wordprocessingml/2006/main">
  <w:divs>
    <w:div w:id="100074027">
      <w:bodyDiv w:val="1"/>
      <w:marLeft w:val="0"/>
      <w:marRight w:val="0"/>
      <w:marTop w:val="0"/>
      <w:marBottom w:val="0"/>
      <w:divBdr>
        <w:top w:val="none" w:sz="0" w:space="0" w:color="auto"/>
        <w:left w:val="none" w:sz="0" w:space="0" w:color="auto"/>
        <w:bottom w:val="none" w:sz="0" w:space="0" w:color="auto"/>
        <w:right w:val="none" w:sz="0" w:space="0" w:color="auto"/>
      </w:divBdr>
    </w:div>
    <w:div w:id="208764708">
      <w:bodyDiv w:val="1"/>
      <w:marLeft w:val="0"/>
      <w:marRight w:val="0"/>
      <w:marTop w:val="0"/>
      <w:marBottom w:val="0"/>
      <w:divBdr>
        <w:top w:val="none" w:sz="0" w:space="0" w:color="auto"/>
        <w:left w:val="none" w:sz="0" w:space="0" w:color="auto"/>
        <w:bottom w:val="none" w:sz="0" w:space="0" w:color="auto"/>
        <w:right w:val="none" w:sz="0" w:space="0" w:color="auto"/>
      </w:divBdr>
    </w:div>
    <w:div w:id="729382498">
      <w:bodyDiv w:val="1"/>
      <w:marLeft w:val="0"/>
      <w:marRight w:val="0"/>
      <w:marTop w:val="0"/>
      <w:marBottom w:val="0"/>
      <w:divBdr>
        <w:top w:val="none" w:sz="0" w:space="0" w:color="auto"/>
        <w:left w:val="none" w:sz="0" w:space="0" w:color="auto"/>
        <w:bottom w:val="none" w:sz="0" w:space="0" w:color="auto"/>
        <w:right w:val="none" w:sz="0" w:space="0" w:color="auto"/>
      </w:divBdr>
    </w:div>
    <w:div w:id="730232860">
      <w:bodyDiv w:val="1"/>
      <w:marLeft w:val="0"/>
      <w:marRight w:val="0"/>
      <w:marTop w:val="0"/>
      <w:marBottom w:val="0"/>
      <w:divBdr>
        <w:top w:val="none" w:sz="0" w:space="0" w:color="auto"/>
        <w:left w:val="none" w:sz="0" w:space="0" w:color="auto"/>
        <w:bottom w:val="none" w:sz="0" w:space="0" w:color="auto"/>
        <w:right w:val="none" w:sz="0" w:space="0" w:color="auto"/>
      </w:divBdr>
    </w:div>
    <w:div w:id="800001811">
      <w:bodyDiv w:val="1"/>
      <w:marLeft w:val="0"/>
      <w:marRight w:val="0"/>
      <w:marTop w:val="0"/>
      <w:marBottom w:val="0"/>
      <w:divBdr>
        <w:top w:val="none" w:sz="0" w:space="0" w:color="auto"/>
        <w:left w:val="none" w:sz="0" w:space="0" w:color="auto"/>
        <w:bottom w:val="none" w:sz="0" w:space="0" w:color="auto"/>
        <w:right w:val="none" w:sz="0" w:space="0" w:color="auto"/>
      </w:divBdr>
      <w:divsChild>
        <w:div w:id="9993996">
          <w:marLeft w:val="0"/>
          <w:marRight w:val="0"/>
          <w:marTop w:val="0"/>
          <w:marBottom w:val="0"/>
          <w:divBdr>
            <w:top w:val="none" w:sz="0" w:space="0" w:color="auto"/>
            <w:left w:val="none" w:sz="0" w:space="0" w:color="auto"/>
            <w:bottom w:val="none" w:sz="0" w:space="0" w:color="auto"/>
            <w:right w:val="none" w:sz="0" w:space="0" w:color="auto"/>
          </w:divBdr>
          <w:divsChild>
            <w:div w:id="424418693">
              <w:marLeft w:val="0"/>
              <w:marRight w:val="0"/>
              <w:marTop w:val="0"/>
              <w:marBottom w:val="0"/>
              <w:divBdr>
                <w:top w:val="none" w:sz="0" w:space="0" w:color="auto"/>
                <w:left w:val="none" w:sz="0" w:space="0" w:color="auto"/>
                <w:bottom w:val="none" w:sz="0" w:space="0" w:color="auto"/>
                <w:right w:val="none" w:sz="0" w:space="0" w:color="auto"/>
              </w:divBdr>
              <w:divsChild>
                <w:div w:id="817695942">
                  <w:marLeft w:val="0"/>
                  <w:marRight w:val="0"/>
                  <w:marTop w:val="0"/>
                  <w:marBottom w:val="0"/>
                  <w:divBdr>
                    <w:top w:val="none" w:sz="0" w:space="0" w:color="auto"/>
                    <w:left w:val="none" w:sz="0" w:space="0" w:color="auto"/>
                    <w:bottom w:val="none" w:sz="0" w:space="0" w:color="auto"/>
                    <w:right w:val="none" w:sz="0" w:space="0" w:color="auto"/>
                  </w:divBdr>
                  <w:divsChild>
                    <w:div w:id="183790969">
                      <w:marLeft w:val="0"/>
                      <w:marRight w:val="0"/>
                      <w:marTop w:val="240"/>
                      <w:marBottom w:val="240"/>
                      <w:divBdr>
                        <w:top w:val="none" w:sz="0" w:space="0" w:color="auto"/>
                        <w:left w:val="none" w:sz="0" w:space="0" w:color="auto"/>
                        <w:bottom w:val="none" w:sz="0" w:space="0" w:color="auto"/>
                        <w:right w:val="none" w:sz="0" w:space="0" w:color="auto"/>
                      </w:divBdr>
                    </w:div>
                    <w:div w:id="405424378">
                      <w:marLeft w:val="0"/>
                      <w:marRight w:val="0"/>
                      <w:marTop w:val="240"/>
                      <w:marBottom w:val="240"/>
                      <w:divBdr>
                        <w:top w:val="none" w:sz="0" w:space="0" w:color="auto"/>
                        <w:left w:val="none" w:sz="0" w:space="0" w:color="auto"/>
                        <w:bottom w:val="none" w:sz="0" w:space="0" w:color="auto"/>
                        <w:right w:val="none" w:sz="0" w:space="0" w:color="auto"/>
                      </w:divBdr>
                    </w:div>
                    <w:div w:id="1540706313">
                      <w:marLeft w:val="0"/>
                      <w:marRight w:val="0"/>
                      <w:marTop w:val="240"/>
                      <w:marBottom w:val="240"/>
                      <w:divBdr>
                        <w:top w:val="none" w:sz="0" w:space="0" w:color="auto"/>
                        <w:left w:val="none" w:sz="0" w:space="0" w:color="auto"/>
                        <w:bottom w:val="none" w:sz="0" w:space="0" w:color="auto"/>
                        <w:right w:val="none" w:sz="0" w:space="0" w:color="auto"/>
                      </w:divBdr>
                    </w:div>
                    <w:div w:id="21026795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8469958">
          <w:marLeft w:val="0"/>
          <w:marRight w:val="0"/>
          <w:marTop w:val="0"/>
          <w:marBottom w:val="0"/>
          <w:divBdr>
            <w:top w:val="none" w:sz="0" w:space="0" w:color="auto"/>
            <w:left w:val="none" w:sz="0" w:space="0" w:color="auto"/>
            <w:bottom w:val="single" w:sz="4" w:space="0" w:color="DADADA"/>
            <w:right w:val="none" w:sz="0" w:space="0" w:color="auto"/>
          </w:divBdr>
          <w:divsChild>
            <w:div w:id="1179276144">
              <w:marLeft w:val="0"/>
              <w:marRight w:val="0"/>
              <w:marTop w:val="0"/>
              <w:marBottom w:val="0"/>
              <w:divBdr>
                <w:top w:val="none" w:sz="0" w:space="0" w:color="auto"/>
                <w:left w:val="none" w:sz="0" w:space="0" w:color="auto"/>
                <w:bottom w:val="none" w:sz="0" w:space="0" w:color="auto"/>
                <w:right w:val="none" w:sz="0" w:space="0" w:color="auto"/>
              </w:divBdr>
              <w:divsChild>
                <w:div w:id="986586579">
                  <w:marLeft w:val="0"/>
                  <w:marRight w:val="0"/>
                  <w:marTop w:val="0"/>
                  <w:marBottom w:val="0"/>
                  <w:divBdr>
                    <w:top w:val="none" w:sz="0" w:space="0" w:color="auto"/>
                    <w:left w:val="none" w:sz="0" w:space="0" w:color="auto"/>
                    <w:bottom w:val="none" w:sz="0" w:space="0" w:color="auto"/>
                    <w:right w:val="none" w:sz="0" w:space="0" w:color="auto"/>
                  </w:divBdr>
                </w:div>
                <w:div w:id="1009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588434">
      <w:bodyDiv w:val="1"/>
      <w:marLeft w:val="0"/>
      <w:marRight w:val="0"/>
      <w:marTop w:val="0"/>
      <w:marBottom w:val="0"/>
      <w:divBdr>
        <w:top w:val="none" w:sz="0" w:space="0" w:color="auto"/>
        <w:left w:val="none" w:sz="0" w:space="0" w:color="auto"/>
        <w:bottom w:val="none" w:sz="0" w:space="0" w:color="auto"/>
        <w:right w:val="none" w:sz="0" w:space="0" w:color="auto"/>
      </w:divBdr>
    </w:div>
    <w:div w:id="807476282">
      <w:bodyDiv w:val="1"/>
      <w:marLeft w:val="0"/>
      <w:marRight w:val="0"/>
      <w:marTop w:val="0"/>
      <w:marBottom w:val="0"/>
      <w:divBdr>
        <w:top w:val="none" w:sz="0" w:space="0" w:color="auto"/>
        <w:left w:val="none" w:sz="0" w:space="0" w:color="auto"/>
        <w:bottom w:val="none" w:sz="0" w:space="0" w:color="auto"/>
        <w:right w:val="none" w:sz="0" w:space="0" w:color="auto"/>
      </w:divBdr>
    </w:div>
    <w:div w:id="844170364">
      <w:bodyDiv w:val="1"/>
      <w:marLeft w:val="0"/>
      <w:marRight w:val="0"/>
      <w:marTop w:val="0"/>
      <w:marBottom w:val="0"/>
      <w:divBdr>
        <w:top w:val="none" w:sz="0" w:space="0" w:color="auto"/>
        <w:left w:val="none" w:sz="0" w:space="0" w:color="auto"/>
        <w:bottom w:val="none" w:sz="0" w:space="0" w:color="auto"/>
        <w:right w:val="none" w:sz="0" w:space="0" w:color="auto"/>
      </w:divBdr>
    </w:div>
    <w:div w:id="919875458">
      <w:bodyDiv w:val="1"/>
      <w:marLeft w:val="0"/>
      <w:marRight w:val="0"/>
      <w:marTop w:val="0"/>
      <w:marBottom w:val="0"/>
      <w:divBdr>
        <w:top w:val="none" w:sz="0" w:space="0" w:color="auto"/>
        <w:left w:val="none" w:sz="0" w:space="0" w:color="auto"/>
        <w:bottom w:val="none" w:sz="0" w:space="0" w:color="auto"/>
        <w:right w:val="none" w:sz="0" w:space="0" w:color="auto"/>
      </w:divBdr>
    </w:div>
    <w:div w:id="1067922059">
      <w:bodyDiv w:val="1"/>
      <w:marLeft w:val="0"/>
      <w:marRight w:val="0"/>
      <w:marTop w:val="0"/>
      <w:marBottom w:val="0"/>
      <w:divBdr>
        <w:top w:val="none" w:sz="0" w:space="0" w:color="auto"/>
        <w:left w:val="none" w:sz="0" w:space="0" w:color="auto"/>
        <w:bottom w:val="none" w:sz="0" w:space="0" w:color="auto"/>
        <w:right w:val="none" w:sz="0" w:space="0" w:color="auto"/>
      </w:divBdr>
    </w:div>
    <w:div w:id="1141382179">
      <w:bodyDiv w:val="1"/>
      <w:marLeft w:val="0"/>
      <w:marRight w:val="0"/>
      <w:marTop w:val="0"/>
      <w:marBottom w:val="0"/>
      <w:divBdr>
        <w:top w:val="none" w:sz="0" w:space="0" w:color="auto"/>
        <w:left w:val="none" w:sz="0" w:space="0" w:color="auto"/>
        <w:bottom w:val="none" w:sz="0" w:space="0" w:color="auto"/>
        <w:right w:val="none" w:sz="0" w:space="0" w:color="auto"/>
      </w:divBdr>
    </w:div>
    <w:div w:id="1257593242">
      <w:bodyDiv w:val="1"/>
      <w:marLeft w:val="0"/>
      <w:marRight w:val="0"/>
      <w:marTop w:val="0"/>
      <w:marBottom w:val="0"/>
      <w:divBdr>
        <w:top w:val="none" w:sz="0" w:space="0" w:color="auto"/>
        <w:left w:val="none" w:sz="0" w:space="0" w:color="auto"/>
        <w:bottom w:val="none" w:sz="0" w:space="0" w:color="auto"/>
        <w:right w:val="none" w:sz="0" w:space="0" w:color="auto"/>
      </w:divBdr>
    </w:div>
    <w:div w:id="1401633275">
      <w:bodyDiv w:val="1"/>
      <w:marLeft w:val="0"/>
      <w:marRight w:val="0"/>
      <w:marTop w:val="0"/>
      <w:marBottom w:val="0"/>
      <w:divBdr>
        <w:top w:val="none" w:sz="0" w:space="0" w:color="auto"/>
        <w:left w:val="none" w:sz="0" w:space="0" w:color="auto"/>
        <w:bottom w:val="none" w:sz="0" w:space="0" w:color="auto"/>
        <w:right w:val="none" w:sz="0" w:space="0" w:color="auto"/>
      </w:divBdr>
      <w:divsChild>
        <w:div w:id="541403828">
          <w:marLeft w:val="0"/>
          <w:marRight w:val="0"/>
          <w:marTop w:val="0"/>
          <w:marBottom w:val="0"/>
          <w:divBdr>
            <w:top w:val="none" w:sz="0" w:space="0" w:color="auto"/>
            <w:left w:val="none" w:sz="0" w:space="0" w:color="auto"/>
            <w:bottom w:val="none" w:sz="0" w:space="0" w:color="auto"/>
            <w:right w:val="none" w:sz="0" w:space="0" w:color="auto"/>
          </w:divBdr>
        </w:div>
        <w:div w:id="2044553686">
          <w:marLeft w:val="0"/>
          <w:marRight w:val="0"/>
          <w:marTop w:val="360"/>
          <w:marBottom w:val="216"/>
          <w:divBdr>
            <w:top w:val="none" w:sz="0" w:space="0" w:color="auto"/>
            <w:left w:val="none" w:sz="0" w:space="0" w:color="auto"/>
            <w:bottom w:val="none" w:sz="0" w:space="0" w:color="auto"/>
            <w:right w:val="none" w:sz="0" w:space="0" w:color="auto"/>
          </w:divBdr>
          <w:divsChild>
            <w:div w:id="14196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18889">
      <w:bodyDiv w:val="1"/>
      <w:marLeft w:val="0"/>
      <w:marRight w:val="0"/>
      <w:marTop w:val="0"/>
      <w:marBottom w:val="0"/>
      <w:divBdr>
        <w:top w:val="none" w:sz="0" w:space="0" w:color="auto"/>
        <w:left w:val="none" w:sz="0" w:space="0" w:color="auto"/>
        <w:bottom w:val="none" w:sz="0" w:space="0" w:color="auto"/>
        <w:right w:val="none" w:sz="0" w:space="0" w:color="auto"/>
      </w:divBdr>
    </w:div>
    <w:div w:id="1490247795">
      <w:bodyDiv w:val="1"/>
      <w:marLeft w:val="0"/>
      <w:marRight w:val="0"/>
      <w:marTop w:val="0"/>
      <w:marBottom w:val="0"/>
      <w:divBdr>
        <w:top w:val="none" w:sz="0" w:space="0" w:color="auto"/>
        <w:left w:val="none" w:sz="0" w:space="0" w:color="auto"/>
        <w:bottom w:val="none" w:sz="0" w:space="0" w:color="auto"/>
        <w:right w:val="none" w:sz="0" w:space="0" w:color="auto"/>
      </w:divBdr>
    </w:div>
    <w:div w:id="1753507258">
      <w:bodyDiv w:val="1"/>
      <w:marLeft w:val="0"/>
      <w:marRight w:val="0"/>
      <w:marTop w:val="0"/>
      <w:marBottom w:val="0"/>
      <w:divBdr>
        <w:top w:val="none" w:sz="0" w:space="0" w:color="auto"/>
        <w:left w:val="none" w:sz="0" w:space="0" w:color="auto"/>
        <w:bottom w:val="none" w:sz="0" w:space="0" w:color="auto"/>
        <w:right w:val="none" w:sz="0" w:space="0" w:color="auto"/>
      </w:divBdr>
    </w:div>
    <w:div w:id="1813208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7.jpeg"/><Relationship Id="rId21" Type="http://schemas.openxmlformats.org/officeDocument/2006/relationships/hyperlink" Target="http://www.slideshare.net/akirillov/spark-workshop-internals-architecture-and-coding-59035491" TargetMode="External"/><Relationship Id="rId42" Type="http://schemas.openxmlformats.org/officeDocument/2006/relationships/image" Target="media/image15.png"/><Relationship Id="rId47" Type="http://schemas.openxmlformats.org/officeDocument/2006/relationships/hyperlink" Target="https://www.youtube.com/watch?v=WyfHUNnMutg" TargetMode="External"/><Relationship Id="rId63" Type="http://schemas.openxmlformats.org/officeDocument/2006/relationships/image" Target="media/image29.png"/><Relationship Id="rId68" Type="http://schemas.openxmlformats.org/officeDocument/2006/relationships/hyperlink" Target="http://cdn2.hubspot.net/hubfs/323094/spark-pipeline.jpg" TargetMode="External"/><Relationship Id="rId84" Type="http://schemas.openxmlformats.org/officeDocument/2006/relationships/hyperlink" Target="http://spark.apache.org/docs/latest/api/scala/index.html" TargetMode="External"/><Relationship Id="rId89" Type="http://schemas.openxmlformats.org/officeDocument/2006/relationships/hyperlink" Target="https://www.mapr.com/products/mapr-sandbox-hadoop/tutorials/spark-tutorial" TargetMode="External"/><Relationship Id="rId112" Type="http://schemas.openxmlformats.org/officeDocument/2006/relationships/hyperlink" Target="https://i2.wp.com/developer.ibm.com/hadoop/wp-content/uploads/sites/28/2016/01/spark-parquet-vs-text-151-cpu-e1452305854490.jpg" TargetMode="External"/><Relationship Id="rId133" Type="http://schemas.openxmlformats.org/officeDocument/2006/relationships/image" Target="media/image67.png"/><Relationship Id="rId138" Type="http://schemas.openxmlformats.org/officeDocument/2006/relationships/hyperlink" Target="http://www.slideshare.net/HadoopSummit/state-of-security-apache-spark-apache-zeppelin-63959610" TargetMode="External"/><Relationship Id="rId154" Type="http://schemas.openxmlformats.org/officeDocument/2006/relationships/hyperlink" Target="http://blog.cloudera.com/blog/2015/05/working-with-apache-spark-or-how-i-learned-to-stop-worrying-and-love-the-shuffle/" TargetMode="External"/><Relationship Id="rId16" Type="http://schemas.openxmlformats.org/officeDocument/2006/relationships/image" Target="media/image4.png"/><Relationship Id="rId107" Type="http://schemas.openxmlformats.org/officeDocument/2006/relationships/hyperlink" Target="https://i1.wp.com/developer.ibm.com/hadoop/wp-content/uploads/sites/28/2016/01/spark-parquet-vs-text-160-151-q97.jpg"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hyperlink" Target="https://databricks.com/blog/2015/04/13/deep-dive-into-spark-sqls-catalyst-optimizer.html" TargetMode="External"/><Relationship Id="rId53" Type="http://schemas.openxmlformats.org/officeDocument/2006/relationships/image" Target="media/image23.png"/><Relationship Id="rId58" Type="http://schemas.openxmlformats.org/officeDocument/2006/relationships/image" Target="media/image25.png"/><Relationship Id="rId74" Type="http://schemas.openxmlformats.org/officeDocument/2006/relationships/hyperlink" Target="https://issues.apache.org/jira/browse/SPARK-1101" TargetMode="External"/><Relationship Id="rId79" Type="http://schemas.openxmlformats.org/officeDocument/2006/relationships/image" Target="media/image37.png"/><Relationship Id="rId102" Type="http://schemas.openxmlformats.org/officeDocument/2006/relationships/image" Target="media/image51.png"/><Relationship Id="rId123" Type="http://schemas.openxmlformats.org/officeDocument/2006/relationships/hyperlink" Target="http://stackoverflow.com/questions/32906613/flattening-rows-in-spark?noredirect=1&amp;lq=1" TargetMode="External"/><Relationship Id="rId128" Type="http://schemas.openxmlformats.org/officeDocument/2006/relationships/image" Target="media/image62.png"/><Relationship Id="rId144" Type="http://schemas.openxmlformats.org/officeDocument/2006/relationships/image" Target="media/image70.png"/><Relationship Id="rId14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www.mapr.com/blog/apache-spark-machine-learning-tutorial" TargetMode="External"/><Relationship Id="rId95" Type="http://schemas.openxmlformats.org/officeDocument/2006/relationships/image" Target="media/image47.png"/><Relationship Id="rId22" Type="http://schemas.openxmlformats.org/officeDocument/2006/relationships/hyperlink" Target="https://jaceklaskowski.gitbooks.io/mastering-apache-spark/content/spark-sparkenv.html" TargetMode="External"/><Relationship Id="rId27" Type="http://schemas.openxmlformats.org/officeDocument/2006/relationships/hyperlink" Target="http://spark.apache.org/docs/latest/programming-guide.html" TargetMode="External"/><Relationship Id="rId43" Type="http://schemas.openxmlformats.org/officeDocument/2006/relationships/image" Target="media/image16.png"/><Relationship Id="rId48" Type="http://schemas.openxmlformats.org/officeDocument/2006/relationships/hyperlink" Target="https://www.youtube.com/watch?v=WyfHUNnMutg" TargetMode="External"/><Relationship Id="rId64" Type="http://schemas.openxmlformats.org/officeDocument/2006/relationships/image" Target="media/image30.png"/><Relationship Id="rId69" Type="http://schemas.openxmlformats.org/officeDocument/2006/relationships/hyperlink" Target="http://blog.madhukaraphatak.com/pipe-in-spark/" TargetMode="External"/><Relationship Id="rId113" Type="http://schemas.openxmlformats.org/officeDocument/2006/relationships/image" Target="media/image55.jpeg"/><Relationship Id="rId118" Type="http://schemas.openxmlformats.org/officeDocument/2006/relationships/hyperlink" Target="https://i1.wp.com/developer.ibm.com/hadoop/wp-content/uploads/sites/28/2016/01/spark-160-text-stages-q97.jpg" TargetMode="External"/><Relationship Id="rId134" Type="http://schemas.openxmlformats.org/officeDocument/2006/relationships/image" Target="media/image68.png"/><Relationship Id="rId139" Type="http://schemas.openxmlformats.org/officeDocument/2006/relationships/hyperlink" Target="http://docs.oracle.com/javaee/6/api/javax/servlet/Filter.html" TargetMode="External"/><Relationship Id="rId80" Type="http://schemas.openxmlformats.org/officeDocument/2006/relationships/image" Target="media/image38.png"/><Relationship Id="rId85" Type="http://schemas.openxmlformats.org/officeDocument/2006/relationships/image" Target="media/image41.png"/><Relationship Id="rId150" Type="http://schemas.openxmlformats.org/officeDocument/2006/relationships/image" Target="media/image74.png"/><Relationship Id="rId155" Type="http://schemas.openxmlformats.org/officeDocument/2006/relationships/footer" Target="footer3.xml"/><Relationship Id="rId12" Type="http://schemas.openxmlformats.org/officeDocument/2006/relationships/image" Target="media/image2.png"/><Relationship Id="rId17" Type="http://schemas.openxmlformats.org/officeDocument/2006/relationships/oleObject" Target="embeddings/oleObject1.bin"/><Relationship Id="rId33" Type="http://schemas.openxmlformats.org/officeDocument/2006/relationships/hyperlink" Target="https://ignite.apache.org/features/igniterdd.html" TargetMode="External"/><Relationship Id="rId38" Type="http://schemas.openxmlformats.org/officeDocument/2006/relationships/image" Target="media/image11.png"/><Relationship Id="rId59" Type="http://schemas.openxmlformats.org/officeDocument/2006/relationships/image" Target="media/image26.png"/><Relationship Id="rId103" Type="http://schemas.openxmlformats.org/officeDocument/2006/relationships/hyperlink" Target="https://developer.ibm.com/hadoop/2016/01/14/5-reasons-to-choose-parquet-for-spark-sql/" TargetMode="External"/><Relationship Id="rId108" Type="http://schemas.openxmlformats.org/officeDocument/2006/relationships/image" Target="media/image53.jpeg"/><Relationship Id="rId124" Type="http://schemas.openxmlformats.org/officeDocument/2006/relationships/hyperlink" Target="https://www.mapr.com/blog/real-time-streaming-data-pipelines-apache-apis-kafka-spark-streaming-and-hbase" TargetMode="External"/><Relationship Id="rId129" Type="http://schemas.openxmlformats.org/officeDocument/2006/relationships/image" Target="media/image63.png"/><Relationship Id="rId20" Type="http://schemas.openxmlformats.org/officeDocument/2006/relationships/image" Target="media/image6.jpeg"/><Relationship Id="rId41" Type="http://schemas.openxmlformats.org/officeDocument/2006/relationships/image" Target="media/image14.png"/><Relationship Id="rId54" Type="http://schemas.openxmlformats.org/officeDocument/2006/relationships/hyperlink" Target="https://www.youtube.com/watch?v=4U9Me6shpno" TargetMode="External"/><Relationship Id="rId62" Type="http://schemas.openxmlformats.org/officeDocument/2006/relationships/hyperlink" Target="http://horicky.blogspot.com/" TargetMode="External"/><Relationship Id="rId70" Type="http://schemas.openxmlformats.org/officeDocument/2006/relationships/hyperlink" Target="http://i2.wp.com/jennyxiaozhang.com/wp-content/uploads/2015/03/Spark-architecture1.png" TargetMode="External"/><Relationship Id="rId75" Type="http://schemas.openxmlformats.org/officeDocument/2006/relationships/image" Target="media/image35.png"/><Relationship Id="rId83" Type="http://schemas.openxmlformats.org/officeDocument/2006/relationships/image" Target="media/image40.png"/><Relationship Id="rId88" Type="http://schemas.openxmlformats.org/officeDocument/2006/relationships/hyperlink" Target="https://www.mapr.com/products/mapr-sandbox-hadoop/tutorials/spark-tutorial" TargetMode="External"/><Relationship Id="rId91" Type="http://schemas.openxmlformats.org/officeDocument/2006/relationships/image" Target="media/image43.png"/><Relationship Id="rId96" Type="http://schemas.openxmlformats.org/officeDocument/2006/relationships/image" Target="media/image48.png"/><Relationship Id="rId111" Type="http://schemas.openxmlformats.org/officeDocument/2006/relationships/image" Target="media/image54.jpeg"/><Relationship Id="rId132" Type="http://schemas.openxmlformats.org/officeDocument/2006/relationships/image" Target="media/image66.png"/><Relationship Id="rId140" Type="http://schemas.openxmlformats.org/officeDocument/2006/relationships/hyperlink" Target="http://spark.apache.org/docs/latest/security.html" TargetMode="External"/><Relationship Id="rId145" Type="http://schemas.openxmlformats.org/officeDocument/2006/relationships/hyperlink" Target="https://hackernoon.com/managing-spark-partitions-with-coalesce-and-repartition-4050c57ad5c4" TargetMode="External"/><Relationship Id="rId153" Type="http://schemas.openxmlformats.org/officeDocument/2006/relationships/hyperlink" Target="http://www.drdobbs.com/tools/its-time-to-get-good-at-functional-progr/2122017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mazon.com/Pro-Spark-Streaming-Real-Time-Analytics/dp/1484214803" TargetMode="External"/><Relationship Id="rId23" Type="http://schemas.openxmlformats.org/officeDocument/2006/relationships/image" Target="media/image7.png"/><Relationship Id="rId28" Type="http://schemas.openxmlformats.org/officeDocument/2006/relationships/hyperlink" Target="http://spark.apache.org/docs/latest/tuning.html" TargetMode="External"/><Relationship Id="rId36" Type="http://schemas.openxmlformats.org/officeDocument/2006/relationships/hyperlink" Target="https://www.youtube.com/watch?v=pZQsDloGB4w" TargetMode="External"/><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image" Target="media/image52.jpeg"/><Relationship Id="rId114" Type="http://schemas.openxmlformats.org/officeDocument/2006/relationships/hyperlink" Target="https://i2.wp.com/developer.ibm.com/hadoop/wp-content/uploads/sites/28/2016/01/spark-parquet-160-151-q97-disk.jpg" TargetMode="External"/><Relationship Id="rId119" Type="http://schemas.openxmlformats.org/officeDocument/2006/relationships/image" Target="media/image58.jpeg"/><Relationship Id="rId127" Type="http://schemas.openxmlformats.org/officeDocument/2006/relationships/image" Target="media/image61.png"/><Relationship Id="rId10" Type="http://schemas.openxmlformats.org/officeDocument/2006/relationships/footer" Target="footer2.xml"/><Relationship Id="rId31" Type="http://schemas.openxmlformats.org/officeDocument/2006/relationships/hyperlink" Target="http://spark.apache.org/docs/latest/tuning.html"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hyperlink" Target="https://datamize.wordpress.com/2015/02/08/visualizing-basic-rdd-operations-through-wordcount-in-pyspark/" TargetMode="External"/><Relationship Id="rId73" Type="http://schemas.openxmlformats.org/officeDocument/2006/relationships/hyperlink" Target="http://blog.cloudera.com/blog/2014/05/apache-spark-resource-management-and-yarn-app-models/" TargetMode="External"/><Relationship Id="rId78" Type="http://schemas.openxmlformats.org/officeDocument/2006/relationships/image" Target="media/image36.png"/><Relationship Id="rId81" Type="http://schemas.openxmlformats.org/officeDocument/2006/relationships/hyperlink" Target="https://www.mapr.com/blog/how-get-started-using-apache-spark-graphx-scala" TargetMode="External"/><Relationship Id="rId86" Type="http://schemas.openxmlformats.org/officeDocument/2006/relationships/image" Target="media/image42.png"/><Relationship Id="rId94" Type="http://schemas.openxmlformats.org/officeDocument/2006/relationships/image" Target="media/image46.png"/><Relationship Id="rId99" Type="http://schemas.openxmlformats.org/officeDocument/2006/relationships/hyperlink" Target="https://en.wikipedia.org/wiki/Decision_tree_learning" TargetMode="External"/><Relationship Id="rId101" Type="http://schemas.openxmlformats.org/officeDocument/2006/relationships/image" Target="media/image50.png"/><Relationship Id="rId122" Type="http://schemas.openxmlformats.org/officeDocument/2006/relationships/hyperlink" Target="https://github.com/apache/spark/blob/master/examples/src/main/scala/org/apache/spark/examples/sql/SQLDataSourceExample.scala" TargetMode="External"/><Relationship Id="rId130" Type="http://schemas.openxmlformats.org/officeDocument/2006/relationships/image" Target="media/image64.png"/><Relationship Id="rId135" Type="http://schemas.openxmlformats.org/officeDocument/2006/relationships/hyperlink" Target="https://databricks.gitbooks.io/databricks-spark-reference-applications/content/logs_analyzer/chapter1/reuse.html" TargetMode="External"/><Relationship Id="rId143" Type="http://schemas.openxmlformats.org/officeDocument/2006/relationships/hyperlink" Target="https://msdn.microsoft.com/en-us/library/bb742516.aspx" TargetMode="External"/><Relationship Id="rId148" Type="http://schemas.openxmlformats.org/officeDocument/2006/relationships/hyperlink" Target="https://blog.cloudera.com/blog/2015/08/how-apache-spark-scala-and-functional-programming-made-hard-problems-easy-at-barclays/" TargetMode="External"/><Relationship Id="rId151" Type="http://schemas.openxmlformats.org/officeDocument/2006/relationships/hyperlink" Target="https://blog.cloudera.com/blog/2015/08/how-apache-spark-scala-and-functional-programming-made-hard-problems-easy-at-barclays/"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amazon.com/Pro-Spark-Streaming-Real-Time-Analytics/dp/1484214803" TargetMode="External"/><Relationship Id="rId18" Type="http://schemas.openxmlformats.org/officeDocument/2006/relationships/image" Target="media/image5.png"/><Relationship Id="rId39" Type="http://schemas.openxmlformats.org/officeDocument/2006/relationships/image" Target="media/image12.png"/><Relationship Id="rId109" Type="http://schemas.openxmlformats.org/officeDocument/2006/relationships/hyperlink" Target="https://issues.apache.org/jira/browse/SPARK-11787" TargetMode="External"/><Relationship Id="rId34" Type="http://schemas.openxmlformats.org/officeDocument/2006/relationships/hyperlink" Target="http://stackoverflow.com/questions/36543374/i-want-to-convert-all-my-existing-udtfs-in-hive-to-scala-functions-and-use-it-fr" TargetMode="External"/><Relationship Id="rId50" Type="http://schemas.openxmlformats.org/officeDocument/2006/relationships/hyperlink" Target="http://www.congiu.com/creating-nested-data-parquet-in-spark-sql/" TargetMode="External"/><Relationship Id="rId55" Type="http://schemas.openxmlformats.org/officeDocument/2006/relationships/hyperlink" Target="https://github.com/tmalaska/spark.mergesort.example/blob/master/src/main/scala/com/cloudera/sa/spark/mergesort/example/BucketSplitter.scala" TargetMode="External"/><Relationship Id="rId76" Type="http://schemas.openxmlformats.org/officeDocument/2006/relationships/hyperlink" Target="https://issues.apache.org/jira/browse/YARN-1197" TargetMode="External"/><Relationship Id="rId97" Type="http://schemas.openxmlformats.org/officeDocument/2006/relationships/image" Target="media/image49.png"/><Relationship Id="rId104" Type="http://schemas.openxmlformats.org/officeDocument/2006/relationships/hyperlink" Target="https://developer.ibm.com/hadoop/blog/2015/12/03/parquet-for-spark-sql/" TargetMode="External"/><Relationship Id="rId120" Type="http://schemas.openxmlformats.org/officeDocument/2006/relationships/hyperlink" Target="https://developer.ibm.com/hadoop/blog/2015/12/03/parquet-for-spark-sql/" TargetMode="External"/><Relationship Id="rId125" Type="http://schemas.openxmlformats.org/officeDocument/2006/relationships/image" Target="media/image59.png"/><Relationship Id="rId141" Type="http://schemas.openxmlformats.org/officeDocument/2006/relationships/hyperlink" Target="https://blogs.oracle.com/java-platform-group/entry/diagnosing_tls_ssl_and_https" TargetMode="External"/><Relationship Id="rId146"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park.apache.org/docs/latest/configuration.html" TargetMode="External"/><Relationship Id="rId24" Type="http://schemas.openxmlformats.org/officeDocument/2006/relationships/hyperlink" Target="http://spark.apache.org/docs/latest/programming-guide.html"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hyperlink" Target="https://github.com/caroljmcdonald/sparkgraphxexample" TargetMode="External"/><Relationship Id="rId110" Type="http://schemas.openxmlformats.org/officeDocument/2006/relationships/hyperlink" Target="https://i2.wp.com/developer.ibm.com/hadoop/wp-content/uploads/sites/28/2016/01/spark-parquet-vs-text-160-cpu.jpg" TargetMode="External"/><Relationship Id="rId115" Type="http://schemas.openxmlformats.org/officeDocument/2006/relationships/image" Target="media/image56.jpeg"/><Relationship Id="rId131" Type="http://schemas.openxmlformats.org/officeDocument/2006/relationships/image" Target="media/image65.png"/><Relationship Id="rId136" Type="http://schemas.openxmlformats.org/officeDocument/2006/relationships/hyperlink" Target="http://www.slideshare.net/HadoopSummit/state-of-security-apache-spark-apache-zeppelin-63959610" TargetMode="External"/><Relationship Id="rId157"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media/image39.png"/><Relationship Id="rId152" Type="http://schemas.openxmlformats.org/officeDocument/2006/relationships/image" Target="media/image75.png"/><Relationship Id="rId19" Type="http://schemas.openxmlformats.org/officeDocument/2006/relationships/hyperlink" Target="http://www.slideshare.net/akirillov/spark-workshop-internals-architecture-and-coding-59035491" TargetMode="External"/><Relationship Id="rId14" Type="http://schemas.openxmlformats.org/officeDocument/2006/relationships/image" Target="media/image3.png"/><Relationship Id="rId30" Type="http://schemas.openxmlformats.org/officeDocument/2006/relationships/hyperlink" Target="http://spark.apache.org/docs/latest/programming-guide.html" TargetMode="External"/><Relationship Id="rId35" Type="http://schemas.openxmlformats.org/officeDocument/2006/relationships/hyperlink" Target="https://www.youtube.com/watch?v=pZQsDloGB4w" TargetMode="External"/><Relationship Id="rId56" Type="http://schemas.openxmlformats.org/officeDocument/2006/relationships/hyperlink" Target="http://datascience-enthusiast.com/figures/RDD_DataFrames.png" TargetMode="External"/><Relationship Id="rId77" Type="http://schemas.openxmlformats.org/officeDocument/2006/relationships/hyperlink" Target="http://hadoop.apache.org/docs/r2.4.0/hadoop-yarn/hadoop-yarn-site/FairScheduler.html" TargetMode="External"/><Relationship Id="rId100" Type="http://schemas.openxmlformats.org/officeDocument/2006/relationships/hyperlink" Target="http://www.transtats.bts.gov/DL_SelectFields.asp?Table_ID=236&amp;DB_Short_Name=On-Time" TargetMode="External"/><Relationship Id="rId105" Type="http://schemas.openxmlformats.org/officeDocument/2006/relationships/hyperlink" Target="https://i0.wp.com/developer.ibm.com/hadoop/wp-content/uploads/sites/28/2016/01/spark-parquet-vs-text-151.jpg" TargetMode="External"/><Relationship Id="rId126" Type="http://schemas.openxmlformats.org/officeDocument/2006/relationships/image" Target="media/image60.png"/><Relationship Id="rId147" Type="http://schemas.openxmlformats.org/officeDocument/2006/relationships/image" Target="media/image72.png"/><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4.png"/><Relationship Id="rId93" Type="http://schemas.openxmlformats.org/officeDocument/2006/relationships/image" Target="media/image45.png"/><Relationship Id="rId98" Type="http://schemas.openxmlformats.org/officeDocument/2006/relationships/hyperlink" Target="https://en.wikipedia.org/wiki/Titanic" TargetMode="External"/><Relationship Id="rId121" Type="http://schemas.openxmlformats.org/officeDocument/2006/relationships/hyperlink" Target="http://spark.apache.org/docs/latest/sql-programming-guide.html" TargetMode="External"/><Relationship Id="rId142" Type="http://schemas.openxmlformats.org/officeDocument/2006/relationships/hyperlink" Target="https://blogs.oracle.com/java-platform-group/entry/diagnosing_tls_ssl_and_http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2.jpeg"/><Relationship Id="rId116" Type="http://schemas.openxmlformats.org/officeDocument/2006/relationships/hyperlink" Target="https://i2.wp.com/developer.ibm.com/hadoop/wp-content/uploads/sites/28/2016/01/spark-151-text-stages-q97.jpg" TargetMode="External"/><Relationship Id="rId13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93BBD7-CB87-4FE4-89A5-C82175A97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20689</Words>
  <Characters>117933</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138346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Z50</dc:creator>
  <cp:lastModifiedBy>chotta-safe</cp:lastModifiedBy>
  <cp:revision>2</cp:revision>
  <cp:lastPrinted>2017-02-04T22:10:00Z</cp:lastPrinted>
  <dcterms:created xsi:type="dcterms:W3CDTF">2017-03-05T19:29:00Z</dcterms:created>
  <dcterms:modified xsi:type="dcterms:W3CDTF">2017-03-05T19:29:00Z</dcterms:modified>
</cp:coreProperties>
</file>